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DB568" w14:textId="77777777" w:rsidR="00892255" w:rsidRDefault="00892255" w:rsidP="006B5311"/>
    <w:p w14:paraId="67550C94" w14:textId="77777777" w:rsidR="00892255" w:rsidRDefault="00892255" w:rsidP="006B5311"/>
    <w:p w14:paraId="44D073A4" w14:textId="77777777" w:rsidR="00892255" w:rsidRDefault="00892255" w:rsidP="006B5311"/>
    <w:p w14:paraId="0BF1274F" w14:textId="77777777" w:rsidR="00892255" w:rsidRDefault="00892255" w:rsidP="006B5311">
      <w:r>
        <w:t>2022</w:t>
      </w:r>
      <w:r>
        <w:rPr>
          <w:rFonts w:hint="eastAsia"/>
        </w:rPr>
        <w:t>年全国大学生信息安全竞赛</w:t>
      </w:r>
    </w:p>
    <w:p w14:paraId="3D7DB52D" w14:textId="77777777" w:rsidR="00892255" w:rsidRDefault="00892255" w:rsidP="006B5311">
      <w:r>
        <w:rPr>
          <w:rFonts w:hint="eastAsia"/>
        </w:rPr>
        <w:t>作品报告</w:t>
      </w:r>
    </w:p>
    <w:p w14:paraId="1A9C5106" w14:textId="77777777" w:rsidR="00892255" w:rsidRDefault="00892255" w:rsidP="006B5311"/>
    <w:p w14:paraId="79DD0634" w14:textId="77777777" w:rsidR="00892255" w:rsidRDefault="00892255" w:rsidP="006B5311"/>
    <w:p w14:paraId="2F43ED7B" w14:textId="77777777" w:rsidR="00892255" w:rsidRDefault="00892255" w:rsidP="006B5311"/>
    <w:p w14:paraId="5BFA536F" w14:textId="77777777" w:rsidR="00892255" w:rsidRDefault="00892255" w:rsidP="006B5311"/>
    <w:p w14:paraId="2D5FBBAB" w14:textId="77777777" w:rsidR="00892255" w:rsidRDefault="00892255" w:rsidP="006B5311"/>
    <w:p w14:paraId="4CAF49A4" w14:textId="77777777" w:rsidR="00892255" w:rsidRDefault="00892255" w:rsidP="006B5311"/>
    <w:p w14:paraId="7BA8ED18" w14:textId="77777777" w:rsidR="00892255" w:rsidRDefault="00892255" w:rsidP="006B5311"/>
    <w:p w14:paraId="1A9CADBA" w14:textId="191C328C" w:rsidR="00892255" w:rsidRDefault="00892255" w:rsidP="006B5311">
      <w:r>
        <w:rPr>
          <w:rFonts w:hint="eastAsia"/>
        </w:rPr>
        <w:t>作品名称：</w:t>
      </w:r>
      <w:r w:rsidRPr="00892255">
        <w:rPr>
          <w:rFonts w:hint="eastAsia"/>
        </w:rPr>
        <w:t>基于</w:t>
      </w:r>
      <w:r w:rsidR="008D4BE0">
        <w:rPr>
          <w:rFonts w:hint="eastAsia"/>
        </w:rPr>
        <w:t>多智能体</w:t>
      </w:r>
      <w:r w:rsidRPr="00892255">
        <w:rPr>
          <w:rFonts w:hint="eastAsia"/>
        </w:rPr>
        <w:t>的社交网络诈骗信息</w:t>
      </w:r>
      <w:r w:rsidR="008D4BE0">
        <w:rPr>
          <w:rFonts w:hint="eastAsia"/>
        </w:rPr>
        <w:t>主动</w:t>
      </w:r>
      <w:r w:rsidRPr="00892255">
        <w:rPr>
          <w:rFonts w:hint="eastAsia"/>
        </w:rPr>
        <w:t>监测和预警系统</w:t>
      </w:r>
      <w:r>
        <w:rPr>
          <w:rFonts w:hint="eastAsia"/>
        </w:rPr>
        <w:t xml:space="preserve">                             </w:t>
      </w:r>
    </w:p>
    <w:p w14:paraId="07C183BA" w14:textId="77777777" w:rsidR="00892255" w:rsidRDefault="00892255" w:rsidP="006B5311">
      <w:r>
        <w:rPr>
          <w:rFonts w:hint="eastAsia"/>
        </w:rPr>
        <w:t>电子邮箱：</w:t>
      </w:r>
      <w:r>
        <w:rPr>
          <w:rFonts w:hint="eastAsia"/>
        </w:rPr>
        <w:t xml:space="preserve">                                          </w:t>
      </w:r>
    </w:p>
    <w:p w14:paraId="25E7312B" w14:textId="77777777" w:rsidR="00892255" w:rsidRDefault="00892255" w:rsidP="006B5311">
      <w:pPr>
        <w:rPr>
          <w:rFonts w:ascii="宋体"/>
        </w:rPr>
      </w:pPr>
      <w:r>
        <w:rPr>
          <w:rFonts w:hint="eastAsia"/>
        </w:rPr>
        <w:t>提交日期：</w:t>
      </w:r>
      <w:r>
        <w:rPr>
          <w:rFonts w:hint="eastAsia"/>
        </w:rPr>
        <w:t xml:space="preserve">                                          </w:t>
      </w:r>
    </w:p>
    <w:p w14:paraId="0A93C670" w14:textId="77777777" w:rsidR="00840819" w:rsidRPr="00E62BCD" w:rsidRDefault="00840819" w:rsidP="006B5311">
      <w:pPr>
        <w:sectPr w:rsidR="00840819" w:rsidRPr="00E62BCD" w:rsidSect="00B36150">
          <w:footerReference w:type="even" r:id="rId8"/>
          <w:pgSz w:w="11906" w:h="16838"/>
          <w:pgMar w:top="1440" w:right="1466" w:bottom="1440" w:left="1620" w:header="851" w:footer="992" w:gutter="0"/>
          <w:pgNumType w:fmt="decimalEnclosedCircle"/>
          <w:cols w:space="425"/>
          <w:docGrid w:type="lines" w:linePitch="312"/>
        </w:sectPr>
      </w:pPr>
    </w:p>
    <w:p w14:paraId="62307241" w14:textId="77777777" w:rsidR="00840819" w:rsidRPr="00BB6AEA" w:rsidRDefault="00840819" w:rsidP="006B5311">
      <w:r w:rsidRPr="00BB6AEA">
        <w:rPr>
          <w:rFonts w:hint="eastAsia"/>
        </w:rPr>
        <w:lastRenderedPageBreak/>
        <w:t>填写说明</w:t>
      </w:r>
    </w:p>
    <w:p w14:paraId="779C10F6" w14:textId="77777777" w:rsidR="00402350" w:rsidRDefault="00840819" w:rsidP="006B5311">
      <w:r w:rsidRPr="00E62BCD">
        <w:rPr>
          <w:rFonts w:hint="eastAsia"/>
        </w:rPr>
        <w:t xml:space="preserve">1. </w:t>
      </w:r>
      <w:r w:rsidR="00402350" w:rsidRPr="00402350">
        <w:rPr>
          <w:rFonts w:hint="eastAsia"/>
          <w:b/>
        </w:rPr>
        <w:t>竞赛</w:t>
      </w:r>
      <w:r w:rsidR="00402350" w:rsidRPr="00402350">
        <w:rPr>
          <w:b/>
        </w:rPr>
        <w:t>作品类开题报告</w:t>
      </w:r>
      <w:r w:rsidR="00402350">
        <w:t>的内容</w:t>
      </w:r>
      <w:r w:rsidR="00402350">
        <w:rPr>
          <w:rFonts w:hint="eastAsia"/>
        </w:rPr>
        <w:t>包括</w:t>
      </w:r>
      <w:r w:rsidR="00130AFA">
        <w:rPr>
          <w:rFonts w:hint="eastAsia"/>
        </w:rPr>
        <w:t>作品背景、作品价值、现状分析、创新性分析、作品</w:t>
      </w:r>
      <w:r w:rsidR="00402350" w:rsidRPr="00402350">
        <w:rPr>
          <w:rFonts w:hint="eastAsia"/>
        </w:rPr>
        <w:t>主要功能、研发技术路线、可行性分析、研发计划</w:t>
      </w:r>
      <w:r w:rsidR="00402350">
        <w:rPr>
          <w:rFonts w:hint="eastAsia"/>
        </w:rPr>
        <w:t>；</w:t>
      </w:r>
    </w:p>
    <w:p w14:paraId="3943960B" w14:textId="77777777" w:rsidR="00840819" w:rsidRPr="00E62BCD" w:rsidRDefault="00840819" w:rsidP="006B5311">
      <w:r w:rsidRPr="00E62BCD">
        <w:rPr>
          <w:rFonts w:hint="eastAsia"/>
        </w:rPr>
        <w:t xml:space="preserve">2. </w:t>
      </w:r>
      <w:r w:rsidR="00B27131">
        <w:rPr>
          <w:rFonts w:hint="eastAsia"/>
        </w:rPr>
        <w:t>开题</w:t>
      </w:r>
      <w:r>
        <w:rPr>
          <w:rFonts w:hint="eastAsia"/>
        </w:rPr>
        <w:t>报告采用</w:t>
      </w:r>
      <w:r>
        <w:rPr>
          <w:rFonts w:hint="eastAsia"/>
        </w:rPr>
        <w:t>A4</w:t>
      </w:r>
      <w:r>
        <w:rPr>
          <w:rFonts w:hint="eastAsia"/>
        </w:rPr>
        <w:t>纸撰写。</w:t>
      </w:r>
      <w:r w:rsidRPr="00B27131">
        <w:rPr>
          <w:rFonts w:hint="eastAsia"/>
          <w:b/>
        </w:rPr>
        <w:t>除标题外</w:t>
      </w:r>
      <w:r>
        <w:rPr>
          <w:rFonts w:hint="eastAsia"/>
        </w:rPr>
        <w:t>，所有内容必需为</w:t>
      </w:r>
      <w:r w:rsidRPr="00B27131">
        <w:rPr>
          <w:rFonts w:hint="eastAsia"/>
          <w:b/>
        </w:rPr>
        <w:t>宋体</w:t>
      </w:r>
      <w:r>
        <w:rPr>
          <w:rFonts w:hint="eastAsia"/>
        </w:rPr>
        <w:t>、</w:t>
      </w:r>
      <w:r w:rsidRPr="00B27131">
        <w:rPr>
          <w:rFonts w:hint="eastAsia"/>
          <w:b/>
        </w:rPr>
        <w:t>小四号字</w:t>
      </w:r>
      <w:r>
        <w:rPr>
          <w:rFonts w:hint="eastAsia"/>
        </w:rPr>
        <w:t>、</w:t>
      </w:r>
      <w:r w:rsidRPr="00B27131">
        <w:rPr>
          <w:rFonts w:hint="eastAsia"/>
          <w:b/>
        </w:rPr>
        <w:t>1.5</w:t>
      </w:r>
      <w:r w:rsidRPr="00B27131">
        <w:rPr>
          <w:rFonts w:hint="eastAsia"/>
          <w:b/>
        </w:rPr>
        <w:t>倍行距</w:t>
      </w:r>
      <w:r>
        <w:rPr>
          <w:rFonts w:hint="eastAsia"/>
        </w:rPr>
        <w:t>。</w:t>
      </w:r>
    </w:p>
    <w:p w14:paraId="70DFF464" w14:textId="77777777" w:rsidR="00840819" w:rsidRPr="006D1740" w:rsidRDefault="00B27131" w:rsidP="006B5311">
      <w:r>
        <w:t>3</w:t>
      </w:r>
      <w:r w:rsidRPr="00E62BCD">
        <w:rPr>
          <w:rFonts w:hint="eastAsia"/>
        </w:rPr>
        <w:t>.</w:t>
      </w:r>
      <w:r>
        <w:t xml:space="preserve"> </w:t>
      </w:r>
      <w:r>
        <w:rPr>
          <w:rFonts w:hint="eastAsia"/>
        </w:rPr>
        <w:t>开题</w:t>
      </w:r>
      <w:r w:rsidR="00840819">
        <w:rPr>
          <w:rFonts w:hint="eastAsia"/>
        </w:rPr>
        <w:t>报告中各项</w:t>
      </w:r>
      <w:proofErr w:type="gramStart"/>
      <w:r w:rsidR="00840819">
        <w:rPr>
          <w:rFonts w:hint="eastAsia"/>
        </w:rPr>
        <w:t>目说明</w:t>
      </w:r>
      <w:proofErr w:type="gramEnd"/>
      <w:r w:rsidR="00840819">
        <w:rPr>
          <w:rFonts w:hint="eastAsia"/>
        </w:rPr>
        <w:t>文字部分仅供参考，</w:t>
      </w:r>
      <w:r>
        <w:rPr>
          <w:rFonts w:hint="eastAsia"/>
        </w:rPr>
        <w:t>开题</w:t>
      </w:r>
      <w:r w:rsidR="00840819" w:rsidRPr="006D1740">
        <w:rPr>
          <w:rFonts w:hint="eastAsia"/>
        </w:rPr>
        <w:t>报告书撰写完毕后，请删除所有说明文字。</w:t>
      </w:r>
      <w:r w:rsidR="00840819" w:rsidRPr="00563ECB">
        <w:rPr>
          <w:rFonts w:hint="eastAsia"/>
          <w:b/>
        </w:rPr>
        <w:t>(</w:t>
      </w:r>
      <w:r w:rsidR="00840819" w:rsidRPr="00563ECB">
        <w:rPr>
          <w:rFonts w:hint="eastAsia"/>
          <w:b/>
        </w:rPr>
        <w:t>本页不删除</w:t>
      </w:r>
      <w:r w:rsidR="00840819" w:rsidRPr="00563ECB">
        <w:rPr>
          <w:rFonts w:hint="eastAsia"/>
          <w:b/>
        </w:rPr>
        <w:t>)</w:t>
      </w:r>
    </w:p>
    <w:p w14:paraId="5AAF9CB5" w14:textId="77777777" w:rsidR="00840819" w:rsidRDefault="00840819" w:rsidP="006B5311">
      <w:r>
        <w:rPr>
          <w:rFonts w:hint="eastAsia"/>
        </w:rPr>
        <w:t xml:space="preserve">4. </w:t>
      </w:r>
      <w:r w:rsidR="00B27131">
        <w:rPr>
          <w:rFonts w:hint="eastAsia"/>
        </w:rPr>
        <w:t>开题报告模板里已经列的内容仅供参考，同学们</w:t>
      </w:r>
      <w:r>
        <w:rPr>
          <w:rFonts w:hint="eastAsia"/>
        </w:rPr>
        <w:t>可以在此基础上增加内容或对文档结构进行微调。</w:t>
      </w:r>
    </w:p>
    <w:p w14:paraId="1E1BB9AD" w14:textId="77777777" w:rsidR="00840819" w:rsidRDefault="00840819" w:rsidP="006B5311"/>
    <w:p w14:paraId="28AEE73C" w14:textId="77777777" w:rsidR="00840819" w:rsidRDefault="00840819" w:rsidP="006B5311">
      <w:pPr>
        <w:sectPr w:rsidR="00840819" w:rsidSect="00B36150">
          <w:pgSz w:w="11906" w:h="16838"/>
          <w:pgMar w:top="1440" w:right="1466" w:bottom="1440" w:left="1620" w:header="851" w:footer="992" w:gutter="0"/>
          <w:pgNumType w:fmt="decimalEnclosedCircle"/>
          <w:cols w:space="425"/>
          <w:docGrid w:type="lines" w:linePitch="312"/>
        </w:sectPr>
      </w:pPr>
    </w:p>
    <w:p w14:paraId="58E9A3EA" w14:textId="77777777" w:rsidR="00840819" w:rsidRPr="007F7155" w:rsidRDefault="00840819" w:rsidP="006B5311">
      <w:r w:rsidRPr="007F7155">
        <w:rPr>
          <w:rFonts w:hint="eastAsia"/>
        </w:rPr>
        <w:lastRenderedPageBreak/>
        <w:t>目</w:t>
      </w:r>
      <w:r>
        <w:rPr>
          <w:rFonts w:hint="eastAsia"/>
        </w:rPr>
        <w:t xml:space="preserve">     </w:t>
      </w:r>
      <w:r w:rsidRPr="007F7155">
        <w:rPr>
          <w:rFonts w:hint="eastAsia"/>
        </w:rPr>
        <w:t>录</w:t>
      </w:r>
    </w:p>
    <w:p w14:paraId="0A6BF165" w14:textId="0363271B" w:rsidR="00166C1F" w:rsidRDefault="00EA60BA">
      <w:pPr>
        <w:pStyle w:val="TOC1"/>
        <w:tabs>
          <w:tab w:val="left" w:pos="840"/>
          <w:tab w:val="right" w:leader="dot" w:pos="8810"/>
        </w:tabs>
        <w:rPr>
          <w:rFonts w:asciiTheme="minorHAnsi" w:eastAsiaTheme="minorEastAsia" w:hAnsiTheme="minorHAnsi" w:cstheme="minorBidi"/>
          <w:noProof/>
          <w:color w:val="auto"/>
          <w:sz w:val="21"/>
          <w:szCs w:val="22"/>
        </w:rPr>
      </w:pPr>
      <w:r>
        <w:rPr>
          <w:rFonts w:ascii="宋体" w:hAnsi="宋体"/>
          <w:bCs/>
          <w:sz w:val="32"/>
          <w:szCs w:val="21"/>
        </w:rPr>
        <w:fldChar w:fldCharType="begin"/>
      </w:r>
      <w:r>
        <w:rPr>
          <w:rFonts w:ascii="宋体" w:hAnsi="宋体"/>
          <w:bCs/>
          <w:sz w:val="32"/>
          <w:szCs w:val="21"/>
        </w:rPr>
        <w:instrText xml:space="preserve"> TOC \o "1-2" \h \z \u </w:instrText>
      </w:r>
      <w:r>
        <w:rPr>
          <w:rFonts w:ascii="宋体" w:hAnsi="宋体"/>
          <w:bCs/>
          <w:sz w:val="32"/>
          <w:szCs w:val="21"/>
        </w:rPr>
        <w:fldChar w:fldCharType="separate"/>
      </w:r>
      <w:hyperlink w:anchor="_Toc105369065" w:history="1">
        <w:r w:rsidR="00166C1F" w:rsidRPr="002230C1">
          <w:rPr>
            <w:rStyle w:val="a8"/>
            <w:noProof/>
          </w:rPr>
          <w:t>1</w:t>
        </w:r>
        <w:r w:rsidR="00166C1F">
          <w:rPr>
            <w:rFonts w:asciiTheme="minorHAnsi" w:eastAsiaTheme="minorEastAsia" w:hAnsiTheme="minorHAnsi" w:cstheme="minorBidi"/>
            <w:noProof/>
            <w:color w:val="auto"/>
            <w:sz w:val="21"/>
            <w:szCs w:val="22"/>
          </w:rPr>
          <w:tab/>
        </w:r>
        <w:r w:rsidR="00166C1F" w:rsidRPr="002230C1">
          <w:rPr>
            <w:rStyle w:val="a8"/>
            <w:noProof/>
          </w:rPr>
          <w:t>摘要</w:t>
        </w:r>
        <w:r w:rsidR="00166C1F">
          <w:rPr>
            <w:noProof/>
            <w:webHidden/>
          </w:rPr>
          <w:tab/>
        </w:r>
        <w:r w:rsidR="00166C1F">
          <w:rPr>
            <w:noProof/>
            <w:webHidden/>
          </w:rPr>
          <w:fldChar w:fldCharType="begin"/>
        </w:r>
        <w:r w:rsidR="00166C1F">
          <w:rPr>
            <w:noProof/>
            <w:webHidden/>
          </w:rPr>
          <w:instrText xml:space="preserve"> PAGEREF _Toc105369065 \h </w:instrText>
        </w:r>
        <w:r w:rsidR="00166C1F">
          <w:rPr>
            <w:noProof/>
            <w:webHidden/>
          </w:rPr>
        </w:r>
        <w:r w:rsidR="00166C1F">
          <w:rPr>
            <w:noProof/>
            <w:webHidden/>
          </w:rPr>
          <w:fldChar w:fldCharType="separate"/>
        </w:r>
        <w:r w:rsidR="00166C1F">
          <w:rPr>
            <w:noProof/>
            <w:webHidden/>
          </w:rPr>
          <w:t>1</w:t>
        </w:r>
        <w:r w:rsidR="00166C1F">
          <w:rPr>
            <w:noProof/>
            <w:webHidden/>
          </w:rPr>
          <w:fldChar w:fldCharType="end"/>
        </w:r>
      </w:hyperlink>
    </w:p>
    <w:p w14:paraId="6A186C88" w14:textId="70FBBAF4" w:rsidR="00166C1F" w:rsidRDefault="00A14B56">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66" w:history="1">
        <w:r w:rsidR="00166C1F" w:rsidRPr="002230C1">
          <w:rPr>
            <w:rStyle w:val="a8"/>
            <w:noProof/>
          </w:rPr>
          <w:t>2</w:t>
        </w:r>
        <w:r w:rsidR="00166C1F">
          <w:rPr>
            <w:rFonts w:asciiTheme="minorHAnsi" w:eastAsiaTheme="minorEastAsia" w:hAnsiTheme="minorHAnsi" w:cstheme="minorBidi"/>
            <w:noProof/>
            <w:color w:val="auto"/>
            <w:sz w:val="21"/>
            <w:szCs w:val="22"/>
          </w:rPr>
          <w:tab/>
        </w:r>
        <w:r w:rsidR="00166C1F" w:rsidRPr="002230C1">
          <w:rPr>
            <w:rStyle w:val="a8"/>
            <w:noProof/>
          </w:rPr>
          <w:t>作品概述</w:t>
        </w:r>
        <w:r w:rsidR="00166C1F">
          <w:rPr>
            <w:noProof/>
            <w:webHidden/>
          </w:rPr>
          <w:tab/>
        </w:r>
        <w:r w:rsidR="00166C1F">
          <w:rPr>
            <w:noProof/>
            <w:webHidden/>
          </w:rPr>
          <w:fldChar w:fldCharType="begin"/>
        </w:r>
        <w:r w:rsidR="00166C1F">
          <w:rPr>
            <w:noProof/>
            <w:webHidden/>
          </w:rPr>
          <w:instrText xml:space="preserve"> PAGEREF _Toc105369066 \h </w:instrText>
        </w:r>
        <w:r w:rsidR="00166C1F">
          <w:rPr>
            <w:noProof/>
            <w:webHidden/>
          </w:rPr>
        </w:r>
        <w:r w:rsidR="00166C1F">
          <w:rPr>
            <w:noProof/>
            <w:webHidden/>
          </w:rPr>
          <w:fldChar w:fldCharType="separate"/>
        </w:r>
        <w:r w:rsidR="00166C1F">
          <w:rPr>
            <w:noProof/>
            <w:webHidden/>
          </w:rPr>
          <w:t>3</w:t>
        </w:r>
        <w:r w:rsidR="00166C1F">
          <w:rPr>
            <w:noProof/>
            <w:webHidden/>
          </w:rPr>
          <w:fldChar w:fldCharType="end"/>
        </w:r>
      </w:hyperlink>
    </w:p>
    <w:p w14:paraId="46088A21" w14:textId="133E855C"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67" w:history="1">
        <w:r w:rsidR="00166C1F" w:rsidRPr="002230C1">
          <w:rPr>
            <w:rStyle w:val="a8"/>
            <w:noProof/>
          </w:rPr>
          <w:t>2.1</w:t>
        </w:r>
        <w:r w:rsidR="00166C1F">
          <w:rPr>
            <w:rFonts w:asciiTheme="minorHAnsi" w:eastAsiaTheme="minorEastAsia" w:hAnsiTheme="minorHAnsi" w:cstheme="minorBidi"/>
            <w:noProof/>
            <w:color w:val="auto"/>
            <w:sz w:val="21"/>
            <w:szCs w:val="22"/>
          </w:rPr>
          <w:tab/>
        </w:r>
        <w:r w:rsidR="00166C1F" w:rsidRPr="002230C1">
          <w:rPr>
            <w:rStyle w:val="a8"/>
            <w:noProof/>
          </w:rPr>
          <w:t>作品背景</w:t>
        </w:r>
        <w:r w:rsidR="00166C1F">
          <w:rPr>
            <w:noProof/>
            <w:webHidden/>
          </w:rPr>
          <w:tab/>
        </w:r>
        <w:r w:rsidR="00166C1F">
          <w:rPr>
            <w:noProof/>
            <w:webHidden/>
          </w:rPr>
          <w:fldChar w:fldCharType="begin"/>
        </w:r>
        <w:r w:rsidR="00166C1F">
          <w:rPr>
            <w:noProof/>
            <w:webHidden/>
          </w:rPr>
          <w:instrText xml:space="preserve"> PAGEREF _Toc105369067 \h </w:instrText>
        </w:r>
        <w:r w:rsidR="00166C1F">
          <w:rPr>
            <w:noProof/>
            <w:webHidden/>
          </w:rPr>
        </w:r>
        <w:r w:rsidR="00166C1F">
          <w:rPr>
            <w:noProof/>
            <w:webHidden/>
          </w:rPr>
          <w:fldChar w:fldCharType="separate"/>
        </w:r>
        <w:r w:rsidR="00166C1F">
          <w:rPr>
            <w:noProof/>
            <w:webHidden/>
          </w:rPr>
          <w:t>3</w:t>
        </w:r>
        <w:r w:rsidR="00166C1F">
          <w:rPr>
            <w:noProof/>
            <w:webHidden/>
          </w:rPr>
          <w:fldChar w:fldCharType="end"/>
        </w:r>
      </w:hyperlink>
    </w:p>
    <w:p w14:paraId="50A7DCF8" w14:textId="1CD5033B"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68" w:history="1">
        <w:r w:rsidR="00166C1F" w:rsidRPr="002230C1">
          <w:rPr>
            <w:rStyle w:val="a8"/>
            <w:noProof/>
          </w:rPr>
          <w:t>2.2</w:t>
        </w:r>
        <w:r w:rsidR="00166C1F">
          <w:rPr>
            <w:rFonts w:asciiTheme="minorHAnsi" w:eastAsiaTheme="minorEastAsia" w:hAnsiTheme="minorHAnsi" w:cstheme="minorBidi"/>
            <w:noProof/>
            <w:color w:val="auto"/>
            <w:sz w:val="21"/>
            <w:szCs w:val="22"/>
          </w:rPr>
          <w:tab/>
        </w:r>
        <w:r w:rsidR="00166C1F" w:rsidRPr="002230C1">
          <w:rPr>
            <w:rStyle w:val="a8"/>
            <w:noProof/>
          </w:rPr>
          <w:t>作品价值</w:t>
        </w:r>
        <w:r w:rsidR="00166C1F">
          <w:rPr>
            <w:noProof/>
            <w:webHidden/>
          </w:rPr>
          <w:tab/>
        </w:r>
        <w:r w:rsidR="00166C1F">
          <w:rPr>
            <w:noProof/>
            <w:webHidden/>
          </w:rPr>
          <w:fldChar w:fldCharType="begin"/>
        </w:r>
        <w:r w:rsidR="00166C1F">
          <w:rPr>
            <w:noProof/>
            <w:webHidden/>
          </w:rPr>
          <w:instrText xml:space="preserve"> PAGEREF _Toc105369068 \h </w:instrText>
        </w:r>
        <w:r w:rsidR="00166C1F">
          <w:rPr>
            <w:noProof/>
            <w:webHidden/>
          </w:rPr>
        </w:r>
        <w:r w:rsidR="00166C1F">
          <w:rPr>
            <w:noProof/>
            <w:webHidden/>
          </w:rPr>
          <w:fldChar w:fldCharType="separate"/>
        </w:r>
        <w:r w:rsidR="00166C1F">
          <w:rPr>
            <w:noProof/>
            <w:webHidden/>
          </w:rPr>
          <w:t>7</w:t>
        </w:r>
        <w:r w:rsidR="00166C1F">
          <w:rPr>
            <w:noProof/>
            <w:webHidden/>
          </w:rPr>
          <w:fldChar w:fldCharType="end"/>
        </w:r>
      </w:hyperlink>
    </w:p>
    <w:p w14:paraId="52D4ECC9" w14:textId="08E511C9"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69" w:history="1">
        <w:r w:rsidR="00166C1F" w:rsidRPr="002230C1">
          <w:rPr>
            <w:rStyle w:val="a8"/>
            <w:noProof/>
          </w:rPr>
          <w:t>2.3</w:t>
        </w:r>
        <w:r w:rsidR="00166C1F">
          <w:rPr>
            <w:rFonts w:asciiTheme="minorHAnsi" w:eastAsiaTheme="minorEastAsia" w:hAnsiTheme="minorHAnsi" w:cstheme="minorBidi"/>
            <w:noProof/>
            <w:color w:val="auto"/>
            <w:sz w:val="21"/>
            <w:szCs w:val="22"/>
          </w:rPr>
          <w:tab/>
        </w:r>
        <w:r w:rsidR="00166C1F" w:rsidRPr="002230C1">
          <w:rPr>
            <w:rStyle w:val="a8"/>
            <w:noProof/>
          </w:rPr>
          <w:t>现状分析</w:t>
        </w:r>
        <w:r w:rsidR="00166C1F">
          <w:rPr>
            <w:noProof/>
            <w:webHidden/>
          </w:rPr>
          <w:tab/>
        </w:r>
        <w:r w:rsidR="00166C1F">
          <w:rPr>
            <w:noProof/>
            <w:webHidden/>
          </w:rPr>
          <w:fldChar w:fldCharType="begin"/>
        </w:r>
        <w:r w:rsidR="00166C1F">
          <w:rPr>
            <w:noProof/>
            <w:webHidden/>
          </w:rPr>
          <w:instrText xml:space="preserve"> PAGEREF _Toc105369069 \h </w:instrText>
        </w:r>
        <w:r w:rsidR="00166C1F">
          <w:rPr>
            <w:noProof/>
            <w:webHidden/>
          </w:rPr>
        </w:r>
        <w:r w:rsidR="00166C1F">
          <w:rPr>
            <w:noProof/>
            <w:webHidden/>
          </w:rPr>
          <w:fldChar w:fldCharType="separate"/>
        </w:r>
        <w:r w:rsidR="00166C1F">
          <w:rPr>
            <w:noProof/>
            <w:webHidden/>
          </w:rPr>
          <w:t>11</w:t>
        </w:r>
        <w:r w:rsidR="00166C1F">
          <w:rPr>
            <w:noProof/>
            <w:webHidden/>
          </w:rPr>
          <w:fldChar w:fldCharType="end"/>
        </w:r>
      </w:hyperlink>
    </w:p>
    <w:p w14:paraId="4D8CBAED" w14:textId="46CFA0A9" w:rsidR="00166C1F" w:rsidRDefault="00A14B56">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70" w:history="1">
        <w:r w:rsidR="00166C1F" w:rsidRPr="002230C1">
          <w:rPr>
            <w:rStyle w:val="a8"/>
            <w:noProof/>
          </w:rPr>
          <w:t>3</w:t>
        </w:r>
        <w:r w:rsidR="00166C1F">
          <w:rPr>
            <w:rFonts w:asciiTheme="minorHAnsi" w:eastAsiaTheme="minorEastAsia" w:hAnsiTheme="minorHAnsi" w:cstheme="minorBidi"/>
            <w:noProof/>
            <w:color w:val="auto"/>
            <w:sz w:val="21"/>
            <w:szCs w:val="22"/>
          </w:rPr>
          <w:tab/>
        </w:r>
        <w:r w:rsidR="00166C1F" w:rsidRPr="002230C1">
          <w:rPr>
            <w:rStyle w:val="a8"/>
            <w:noProof/>
          </w:rPr>
          <w:t>作品设计和实现</w:t>
        </w:r>
        <w:r w:rsidR="00166C1F">
          <w:rPr>
            <w:noProof/>
            <w:webHidden/>
          </w:rPr>
          <w:tab/>
        </w:r>
        <w:r w:rsidR="00166C1F">
          <w:rPr>
            <w:noProof/>
            <w:webHidden/>
          </w:rPr>
          <w:fldChar w:fldCharType="begin"/>
        </w:r>
        <w:r w:rsidR="00166C1F">
          <w:rPr>
            <w:noProof/>
            <w:webHidden/>
          </w:rPr>
          <w:instrText xml:space="preserve"> PAGEREF _Toc105369070 \h </w:instrText>
        </w:r>
        <w:r w:rsidR="00166C1F">
          <w:rPr>
            <w:noProof/>
            <w:webHidden/>
          </w:rPr>
        </w:r>
        <w:r w:rsidR="00166C1F">
          <w:rPr>
            <w:noProof/>
            <w:webHidden/>
          </w:rPr>
          <w:fldChar w:fldCharType="separate"/>
        </w:r>
        <w:r w:rsidR="00166C1F">
          <w:rPr>
            <w:noProof/>
            <w:webHidden/>
          </w:rPr>
          <w:t>21</w:t>
        </w:r>
        <w:r w:rsidR="00166C1F">
          <w:rPr>
            <w:noProof/>
            <w:webHidden/>
          </w:rPr>
          <w:fldChar w:fldCharType="end"/>
        </w:r>
      </w:hyperlink>
    </w:p>
    <w:p w14:paraId="2AEC031F" w14:textId="5B47F9D5"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1" w:history="1">
        <w:r w:rsidR="00166C1F" w:rsidRPr="002230C1">
          <w:rPr>
            <w:rStyle w:val="a8"/>
            <w:noProof/>
          </w:rPr>
          <w:t>1.1</w:t>
        </w:r>
        <w:r w:rsidR="00166C1F">
          <w:rPr>
            <w:rFonts w:asciiTheme="minorHAnsi" w:eastAsiaTheme="minorEastAsia" w:hAnsiTheme="minorHAnsi" w:cstheme="minorBidi"/>
            <w:noProof/>
            <w:color w:val="auto"/>
            <w:sz w:val="21"/>
            <w:szCs w:val="22"/>
          </w:rPr>
          <w:tab/>
        </w:r>
        <w:r w:rsidR="00166C1F" w:rsidRPr="002230C1">
          <w:rPr>
            <w:rStyle w:val="a8"/>
            <w:noProof/>
          </w:rPr>
          <w:t>系统设计</w:t>
        </w:r>
        <w:r w:rsidR="00166C1F">
          <w:rPr>
            <w:noProof/>
            <w:webHidden/>
          </w:rPr>
          <w:tab/>
        </w:r>
        <w:r w:rsidR="00166C1F">
          <w:rPr>
            <w:noProof/>
            <w:webHidden/>
          </w:rPr>
          <w:fldChar w:fldCharType="begin"/>
        </w:r>
        <w:r w:rsidR="00166C1F">
          <w:rPr>
            <w:noProof/>
            <w:webHidden/>
          </w:rPr>
          <w:instrText xml:space="preserve"> PAGEREF _Toc105369071 \h </w:instrText>
        </w:r>
        <w:r w:rsidR="00166C1F">
          <w:rPr>
            <w:noProof/>
            <w:webHidden/>
          </w:rPr>
        </w:r>
        <w:r w:rsidR="00166C1F">
          <w:rPr>
            <w:noProof/>
            <w:webHidden/>
          </w:rPr>
          <w:fldChar w:fldCharType="separate"/>
        </w:r>
        <w:r w:rsidR="00166C1F">
          <w:rPr>
            <w:noProof/>
            <w:webHidden/>
          </w:rPr>
          <w:t>21</w:t>
        </w:r>
        <w:r w:rsidR="00166C1F">
          <w:rPr>
            <w:noProof/>
            <w:webHidden/>
          </w:rPr>
          <w:fldChar w:fldCharType="end"/>
        </w:r>
      </w:hyperlink>
    </w:p>
    <w:p w14:paraId="3B407AC1" w14:textId="7EA7B995"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2" w:history="1">
        <w:r w:rsidR="00166C1F" w:rsidRPr="002230C1">
          <w:rPr>
            <w:rStyle w:val="a8"/>
            <w:noProof/>
          </w:rPr>
          <w:t>3.2</w:t>
        </w:r>
        <w:r w:rsidR="00166C1F">
          <w:rPr>
            <w:rFonts w:asciiTheme="minorHAnsi" w:eastAsiaTheme="minorEastAsia" w:hAnsiTheme="minorHAnsi" w:cstheme="minorBidi"/>
            <w:noProof/>
            <w:color w:val="auto"/>
            <w:sz w:val="21"/>
            <w:szCs w:val="22"/>
          </w:rPr>
          <w:tab/>
        </w:r>
        <w:r w:rsidR="00166C1F" w:rsidRPr="002230C1">
          <w:rPr>
            <w:rStyle w:val="a8"/>
            <w:noProof/>
          </w:rPr>
          <w:t>诈骗信息检测模块设计与实现</w:t>
        </w:r>
        <w:r w:rsidR="00166C1F">
          <w:rPr>
            <w:noProof/>
            <w:webHidden/>
          </w:rPr>
          <w:tab/>
        </w:r>
        <w:r w:rsidR="00166C1F">
          <w:rPr>
            <w:noProof/>
            <w:webHidden/>
          </w:rPr>
          <w:fldChar w:fldCharType="begin"/>
        </w:r>
        <w:r w:rsidR="00166C1F">
          <w:rPr>
            <w:noProof/>
            <w:webHidden/>
          </w:rPr>
          <w:instrText xml:space="preserve"> PAGEREF _Toc105369072 \h </w:instrText>
        </w:r>
        <w:r w:rsidR="00166C1F">
          <w:rPr>
            <w:noProof/>
            <w:webHidden/>
          </w:rPr>
        </w:r>
        <w:r w:rsidR="00166C1F">
          <w:rPr>
            <w:noProof/>
            <w:webHidden/>
          </w:rPr>
          <w:fldChar w:fldCharType="separate"/>
        </w:r>
        <w:r w:rsidR="00166C1F">
          <w:rPr>
            <w:noProof/>
            <w:webHidden/>
          </w:rPr>
          <w:t>26</w:t>
        </w:r>
        <w:r w:rsidR="00166C1F">
          <w:rPr>
            <w:noProof/>
            <w:webHidden/>
          </w:rPr>
          <w:fldChar w:fldCharType="end"/>
        </w:r>
      </w:hyperlink>
    </w:p>
    <w:p w14:paraId="33B20452" w14:textId="13BF5CFA"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3" w:history="1">
        <w:r w:rsidR="00166C1F" w:rsidRPr="002230C1">
          <w:rPr>
            <w:rStyle w:val="a8"/>
            <w:noProof/>
          </w:rPr>
          <w:t>3.3</w:t>
        </w:r>
        <w:r w:rsidR="00166C1F">
          <w:rPr>
            <w:rFonts w:asciiTheme="minorHAnsi" w:eastAsiaTheme="minorEastAsia" w:hAnsiTheme="minorHAnsi" w:cstheme="minorBidi"/>
            <w:noProof/>
            <w:color w:val="auto"/>
            <w:sz w:val="21"/>
            <w:szCs w:val="22"/>
          </w:rPr>
          <w:tab/>
        </w:r>
        <w:r w:rsidR="00166C1F" w:rsidRPr="002230C1">
          <w:rPr>
            <w:rStyle w:val="a8"/>
            <w:noProof/>
          </w:rPr>
          <w:t>诈骗群体发现模块设计与实现</w:t>
        </w:r>
        <w:r w:rsidR="00166C1F">
          <w:rPr>
            <w:noProof/>
            <w:webHidden/>
          </w:rPr>
          <w:tab/>
        </w:r>
        <w:r w:rsidR="00166C1F">
          <w:rPr>
            <w:noProof/>
            <w:webHidden/>
          </w:rPr>
          <w:fldChar w:fldCharType="begin"/>
        </w:r>
        <w:r w:rsidR="00166C1F">
          <w:rPr>
            <w:noProof/>
            <w:webHidden/>
          </w:rPr>
          <w:instrText xml:space="preserve"> PAGEREF _Toc105369073 \h </w:instrText>
        </w:r>
        <w:r w:rsidR="00166C1F">
          <w:rPr>
            <w:noProof/>
            <w:webHidden/>
          </w:rPr>
        </w:r>
        <w:r w:rsidR="00166C1F">
          <w:rPr>
            <w:noProof/>
            <w:webHidden/>
          </w:rPr>
          <w:fldChar w:fldCharType="separate"/>
        </w:r>
        <w:r w:rsidR="00166C1F">
          <w:rPr>
            <w:noProof/>
            <w:webHidden/>
          </w:rPr>
          <w:t>30</w:t>
        </w:r>
        <w:r w:rsidR="00166C1F">
          <w:rPr>
            <w:noProof/>
            <w:webHidden/>
          </w:rPr>
          <w:fldChar w:fldCharType="end"/>
        </w:r>
      </w:hyperlink>
    </w:p>
    <w:p w14:paraId="4F5C9F32" w14:textId="7E8C11DE"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4" w:history="1">
        <w:r w:rsidR="00166C1F" w:rsidRPr="002230C1">
          <w:rPr>
            <w:rStyle w:val="a8"/>
            <w:noProof/>
          </w:rPr>
          <w:t>3.4</w:t>
        </w:r>
        <w:r w:rsidR="00166C1F">
          <w:rPr>
            <w:rFonts w:asciiTheme="minorHAnsi" w:eastAsiaTheme="minorEastAsia" w:hAnsiTheme="minorHAnsi" w:cstheme="minorBidi"/>
            <w:noProof/>
            <w:color w:val="auto"/>
            <w:sz w:val="21"/>
            <w:szCs w:val="22"/>
          </w:rPr>
          <w:tab/>
        </w:r>
        <w:r w:rsidR="00166C1F" w:rsidRPr="002230C1">
          <w:rPr>
            <w:rStyle w:val="a8"/>
            <w:noProof/>
          </w:rPr>
          <w:t>智能对话情报机器人模块设计与实现</w:t>
        </w:r>
        <w:r w:rsidR="00166C1F">
          <w:rPr>
            <w:noProof/>
            <w:webHidden/>
          </w:rPr>
          <w:tab/>
        </w:r>
        <w:r w:rsidR="00166C1F">
          <w:rPr>
            <w:noProof/>
            <w:webHidden/>
          </w:rPr>
          <w:fldChar w:fldCharType="begin"/>
        </w:r>
        <w:r w:rsidR="00166C1F">
          <w:rPr>
            <w:noProof/>
            <w:webHidden/>
          </w:rPr>
          <w:instrText xml:space="preserve"> PAGEREF _Toc105369074 \h </w:instrText>
        </w:r>
        <w:r w:rsidR="00166C1F">
          <w:rPr>
            <w:noProof/>
            <w:webHidden/>
          </w:rPr>
        </w:r>
        <w:r w:rsidR="00166C1F">
          <w:rPr>
            <w:noProof/>
            <w:webHidden/>
          </w:rPr>
          <w:fldChar w:fldCharType="separate"/>
        </w:r>
        <w:r w:rsidR="00166C1F">
          <w:rPr>
            <w:noProof/>
            <w:webHidden/>
          </w:rPr>
          <w:t>31</w:t>
        </w:r>
        <w:r w:rsidR="00166C1F">
          <w:rPr>
            <w:noProof/>
            <w:webHidden/>
          </w:rPr>
          <w:fldChar w:fldCharType="end"/>
        </w:r>
      </w:hyperlink>
    </w:p>
    <w:p w14:paraId="2F542019" w14:textId="4D48AC85"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5" w:history="1">
        <w:r w:rsidR="00166C1F" w:rsidRPr="002230C1">
          <w:rPr>
            <w:rStyle w:val="a8"/>
            <w:noProof/>
          </w:rPr>
          <w:t>3.5</w:t>
        </w:r>
        <w:r w:rsidR="00166C1F">
          <w:rPr>
            <w:rFonts w:asciiTheme="minorHAnsi" w:eastAsiaTheme="minorEastAsia" w:hAnsiTheme="minorHAnsi" w:cstheme="minorBidi"/>
            <w:noProof/>
            <w:color w:val="auto"/>
            <w:sz w:val="21"/>
            <w:szCs w:val="22"/>
          </w:rPr>
          <w:tab/>
        </w:r>
        <w:r w:rsidR="00166C1F" w:rsidRPr="002230C1">
          <w:rPr>
            <w:rStyle w:val="a8"/>
            <w:noProof/>
          </w:rPr>
          <w:t>网络爬虫模块设计与实现</w:t>
        </w:r>
        <w:r w:rsidR="00166C1F">
          <w:rPr>
            <w:noProof/>
            <w:webHidden/>
          </w:rPr>
          <w:tab/>
        </w:r>
        <w:r w:rsidR="00166C1F">
          <w:rPr>
            <w:noProof/>
            <w:webHidden/>
          </w:rPr>
          <w:fldChar w:fldCharType="begin"/>
        </w:r>
        <w:r w:rsidR="00166C1F">
          <w:rPr>
            <w:noProof/>
            <w:webHidden/>
          </w:rPr>
          <w:instrText xml:space="preserve"> PAGEREF _Toc105369075 \h </w:instrText>
        </w:r>
        <w:r w:rsidR="00166C1F">
          <w:rPr>
            <w:noProof/>
            <w:webHidden/>
          </w:rPr>
        </w:r>
        <w:r w:rsidR="00166C1F">
          <w:rPr>
            <w:noProof/>
            <w:webHidden/>
          </w:rPr>
          <w:fldChar w:fldCharType="separate"/>
        </w:r>
        <w:r w:rsidR="00166C1F">
          <w:rPr>
            <w:noProof/>
            <w:webHidden/>
          </w:rPr>
          <w:t>46</w:t>
        </w:r>
        <w:r w:rsidR="00166C1F">
          <w:rPr>
            <w:noProof/>
            <w:webHidden/>
          </w:rPr>
          <w:fldChar w:fldCharType="end"/>
        </w:r>
      </w:hyperlink>
    </w:p>
    <w:p w14:paraId="49603E3E" w14:textId="67F29E2E"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6" w:history="1">
        <w:r w:rsidR="00166C1F" w:rsidRPr="002230C1">
          <w:rPr>
            <w:rStyle w:val="a8"/>
            <w:noProof/>
          </w:rPr>
          <w:t>3.6</w:t>
        </w:r>
        <w:r w:rsidR="00166C1F">
          <w:rPr>
            <w:rFonts w:asciiTheme="minorHAnsi" w:eastAsiaTheme="minorEastAsia" w:hAnsiTheme="minorHAnsi" w:cstheme="minorBidi"/>
            <w:noProof/>
            <w:color w:val="auto"/>
            <w:sz w:val="21"/>
            <w:szCs w:val="22"/>
          </w:rPr>
          <w:tab/>
        </w:r>
        <w:r w:rsidR="00166C1F" w:rsidRPr="002230C1">
          <w:rPr>
            <w:rStyle w:val="a8"/>
            <w:noProof/>
          </w:rPr>
          <w:t>Web</w:t>
        </w:r>
        <w:r w:rsidR="00166C1F" w:rsidRPr="002230C1">
          <w:rPr>
            <w:rStyle w:val="a8"/>
            <w:noProof/>
          </w:rPr>
          <w:t>交互平台设计与实现</w:t>
        </w:r>
        <w:r w:rsidR="00166C1F">
          <w:rPr>
            <w:noProof/>
            <w:webHidden/>
          </w:rPr>
          <w:tab/>
        </w:r>
        <w:r w:rsidR="00166C1F">
          <w:rPr>
            <w:noProof/>
            <w:webHidden/>
          </w:rPr>
          <w:fldChar w:fldCharType="begin"/>
        </w:r>
        <w:r w:rsidR="00166C1F">
          <w:rPr>
            <w:noProof/>
            <w:webHidden/>
          </w:rPr>
          <w:instrText xml:space="preserve"> PAGEREF _Toc105369076 \h </w:instrText>
        </w:r>
        <w:r w:rsidR="00166C1F">
          <w:rPr>
            <w:noProof/>
            <w:webHidden/>
          </w:rPr>
        </w:r>
        <w:r w:rsidR="00166C1F">
          <w:rPr>
            <w:noProof/>
            <w:webHidden/>
          </w:rPr>
          <w:fldChar w:fldCharType="separate"/>
        </w:r>
        <w:r w:rsidR="00166C1F">
          <w:rPr>
            <w:noProof/>
            <w:webHidden/>
          </w:rPr>
          <w:t>49</w:t>
        </w:r>
        <w:r w:rsidR="00166C1F">
          <w:rPr>
            <w:noProof/>
            <w:webHidden/>
          </w:rPr>
          <w:fldChar w:fldCharType="end"/>
        </w:r>
      </w:hyperlink>
    </w:p>
    <w:p w14:paraId="0C409E3A" w14:textId="2980E7F6" w:rsidR="00166C1F" w:rsidRDefault="00A14B56">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77" w:history="1">
        <w:r w:rsidR="00166C1F" w:rsidRPr="002230C1">
          <w:rPr>
            <w:rStyle w:val="a8"/>
            <w:noProof/>
          </w:rPr>
          <w:t>4</w:t>
        </w:r>
        <w:r w:rsidR="00166C1F">
          <w:rPr>
            <w:rFonts w:asciiTheme="minorHAnsi" w:eastAsiaTheme="minorEastAsia" w:hAnsiTheme="minorHAnsi" w:cstheme="minorBidi"/>
            <w:noProof/>
            <w:color w:val="auto"/>
            <w:sz w:val="21"/>
            <w:szCs w:val="22"/>
          </w:rPr>
          <w:tab/>
        </w:r>
        <w:r w:rsidR="00166C1F" w:rsidRPr="002230C1">
          <w:rPr>
            <w:rStyle w:val="a8"/>
            <w:noProof/>
          </w:rPr>
          <w:t>作品测试与分析</w:t>
        </w:r>
        <w:r w:rsidR="00166C1F">
          <w:rPr>
            <w:noProof/>
            <w:webHidden/>
          </w:rPr>
          <w:tab/>
        </w:r>
        <w:r w:rsidR="00166C1F">
          <w:rPr>
            <w:noProof/>
            <w:webHidden/>
          </w:rPr>
          <w:fldChar w:fldCharType="begin"/>
        </w:r>
        <w:r w:rsidR="00166C1F">
          <w:rPr>
            <w:noProof/>
            <w:webHidden/>
          </w:rPr>
          <w:instrText xml:space="preserve"> PAGEREF _Toc105369077 \h </w:instrText>
        </w:r>
        <w:r w:rsidR="00166C1F">
          <w:rPr>
            <w:noProof/>
            <w:webHidden/>
          </w:rPr>
        </w:r>
        <w:r w:rsidR="00166C1F">
          <w:rPr>
            <w:noProof/>
            <w:webHidden/>
          </w:rPr>
          <w:fldChar w:fldCharType="separate"/>
        </w:r>
        <w:r w:rsidR="00166C1F">
          <w:rPr>
            <w:noProof/>
            <w:webHidden/>
          </w:rPr>
          <w:t>81</w:t>
        </w:r>
        <w:r w:rsidR="00166C1F">
          <w:rPr>
            <w:noProof/>
            <w:webHidden/>
          </w:rPr>
          <w:fldChar w:fldCharType="end"/>
        </w:r>
      </w:hyperlink>
    </w:p>
    <w:p w14:paraId="2602D869" w14:textId="75CD4359"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8" w:history="1">
        <w:r w:rsidR="00166C1F" w:rsidRPr="002230C1">
          <w:rPr>
            <w:rStyle w:val="a8"/>
            <w:noProof/>
          </w:rPr>
          <w:t>4.1</w:t>
        </w:r>
        <w:r w:rsidR="00166C1F">
          <w:rPr>
            <w:rFonts w:asciiTheme="minorHAnsi" w:eastAsiaTheme="minorEastAsia" w:hAnsiTheme="minorHAnsi" w:cstheme="minorBidi"/>
            <w:noProof/>
            <w:color w:val="auto"/>
            <w:sz w:val="21"/>
            <w:szCs w:val="22"/>
          </w:rPr>
          <w:tab/>
        </w:r>
        <w:r w:rsidR="00166C1F" w:rsidRPr="002230C1">
          <w:rPr>
            <w:rStyle w:val="a8"/>
            <w:noProof/>
          </w:rPr>
          <w:t>测试方案</w:t>
        </w:r>
        <w:r w:rsidR="00166C1F">
          <w:rPr>
            <w:noProof/>
            <w:webHidden/>
          </w:rPr>
          <w:tab/>
        </w:r>
        <w:r w:rsidR="00166C1F">
          <w:rPr>
            <w:noProof/>
            <w:webHidden/>
          </w:rPr>
          <w:fldChar w:fldCharType="begin"/>
        </w:r>
        <w:r w:rsidR="00166C1F">
          <w:rPr>
            <w:noProof/>
            <w:webHidden/>
          </w:rPr>
          <w:instrText xml:space="preserve"> PAGEREF _Toc105369078 \h </w:instrText>
        </w:r>
        <w:r w:rsidR="00166C1F">
          <w:rPr>
            <w:noProof/>
            <w:webHidden/>
          </w:rPr>
        </w:r>
        <w:r w:rsidR="00166C1F">
          <w:rPr>
            <w:noProof/>
            <w:webHidden/>
          </w:rPr>
          <w:fldChar w:fldCharType="separate"/>
        </w:r>
        <w:r w:rsidR="00166C1F">
          <w:rPr>
            <w:noProof/>
            <w:webHidden/>
          </w:rPr>
          <w:t>81</w:t>
        </w:r>
        <w:r w:rsidR="00166C1F">
          <w:rPr>
            <w:noProof/>
            <w:webHidden/>
          </w:rPr>
          <w:fldChar w:fldCharType="end"/>
        </w:r>
      </w:hyperlink>
    </w:p>
    <w:p w14:paraId="5634F69B" w14:textId="2B6A5514"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79" w:history="1">
        <w:r w:rsidR="00166C1F" w:rsidRPr="002230C1">
          <w:rPr>
            <w:rStyle w:val="a8"/>
            <w:noProof/>
          </w:rPr>
          <w:t>4.2</w:t>
        </w:r>
        <w:r w:rsidR="00166C1F">
          <w:rPr>
            <w:rFonts w:asciiTheme="minorHAnsi" w:eastAsiaTheme="minorEastAsia" w:hAnsiTheme="minorHAnsi" w:cstheme="minorBidi"/>
            <w:noProof/>
            <w:color w:val="auto"/>
            <w:sz w:val="21"/>
            <w:szCs w:val="22"/>
          </w:rPr>
          <w:tab/>
        </w:r>
        <w:r w:rsidR="00166C1F" w:rsidRPr="002230C1">
          <w:rPr>
            <w:rStyle w:val="a8"/>
            <w:noProof/>
          </w:rPr>
          <w:t>测试环境</w:t>
        </w:r>
        <w:r w:rsidR="00166C1F">
          <w:rPr>
            <w:noProof/>
            <w:webHidden/>
          </w:rPr>
          <w:tab/>
        </w:r>
        <w:r w:rsidR="00166C1F">
          <w:rPr>
            <w:noProof/>
            <w:webHidden/>
          </w:rPr>
          <w:fldChar w:fldCharType="begin"/>
        </w:r>
        <w:r w:rsidR="00166C1F">
          <w:rPr>
            <w:noProof/>
            <w:webHidden/>
          </w:rPr>
          <w:instrText xml:space="preserve"> PAGEREF _Toc105369079 \h </w:instrText>
        </w:r>
        <w:r w:rsidR="00166C1F">
          <w:rPr>
            <w:noProof/>
            <w:webHidden/>
          </w:rPr>
        </w:r>
        <w:r w:rsidR="00166C1F">
          <w:rPr>
            <w:noProof/>
            <w:webHidden/>
          </w:rPr>
          <w:fldChar w:fldCharType="separate"/>
        </w:r>
        <w:r w:rsidR="00166C1F">
          <w:rPr>
            <w:noProof/>
            <w:webHidden/>
          </w:rPr>
          <w:t>81</w:t>
        </w:r>
        <w:r w:rsidR="00166C1F">
          <w:rPr>
            <w:noProof/>
            <w:webHidden/>
          </w:rPr>
          <w:fldChar w:fldCharType="end"/>
        </w:r>
      </w:hyperlink>
    </w:p>
    <w:p w14:paraId="48E57691" w14:textId="3E12F1E1"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80" w:history="1">
        <w:r w:rsidR="00166C1F" w:rsidRPr="002230C1">
          <w:rPr>
            <w:rStyle w:val="a8"/>
            <w:noProof/>
          </w:rPr>
          <w:t>4.3</w:t>
        </w:r>
        <w:r w:rsidR="00166C1F">
          <w:rPr>
            <w:rFonts w:asciiTheme="minorHAnsi" w:eastAsiaTheme="minorEastAsia" w:hAnsiTheme="minorHAnsi" w:cstheme="minorBidi"/>
            <w:noProof/>
            <w:color w:val="auto"/>
            <w:sz w:val="21"/>
            <w:szCs w:val="22"/>
          </w:rPr>
          <w:tab/>
        </w:r>
        <w:r w:rsidR="00166C1F" w:rsidRPr="002230C1">
          <w:rPr>
            <w:rStyle w:val="a8"/>
            <w:noProof/>
          </w:rPr>
          <w:t>算法测试</w:t>
        </w:r>
        <w:r w:rsidR="00166C1F">
          <w:rPr>
            <w:noProof/>
            <w:webHidden/>
          </w:rPr>
          <w:tab/>
        </w:r>
        <w:r w:rsidR="00166C1F">
          <w:rPr>
            <w:noProof/>
            <w:webHidden/>
          </w:rPr>
          <w:fldChar w:fldCharType="begin"/>
        </w:r>
        <w:r w:rsidR="00166C1F">
          <w:rPr>
            <w:noProof/>
            <w:webHidden/>
          </w:rPr>
          <w:instrText xml:space="preserve"> PAGEREF _Toc105369080 \h </w:instrText>
        </w:r>
        <w:r w:rsidR="00166C1F">
          <w:rPr>
            <w:noProof/>
            <w:webHidden/>
          </w:rPr>
        </w:r>
        <w:r w:rsidR="00166C1F">
          <w:rPr>
            <w:noProof/>
            <w:webHidden/>
          </w:rPr>
          <w:fldChar w:fldCharType="separate"/>
        </w:r>
        <w:r w:rsidR="00166C1F">
          <w:rPr>
            <w:noProof/>
            <w:webHidden/>
          </w:rPr>
          <w:t>82</w:t>
        </w:r>
        <w:r w:rsidR="00166C1F">
          <w:rPr>
            <w:noProof/>
            <w:webHidden/>
          </w:rPr>
          <w:fldChar w:fldCharType="end"/>
        </w:r>
      </w:hyperlink>
    </w:p>
    <w:p w14:paraId="260285D9" w14:textId="02516885"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81" w:history="1">
        <w:r w:rsidR="00166C1F" w:rsidRPr="002230C1">
          <w:rPr>
            <w:rStyle w:val="a8"/>
            <w:noProof/>
          </w:rPr>
          <w:t>4.4</w:t>
        </w:r>
        <w:r w:rsidR="00166C1F">
          <w:rPr>
            <w:rFonts w:asciiTheme="minorHAnsi" w:eastAsiaTheme="minorEastAsia" w:hAnsiTheme="minorHAnsi" w:cstheme="minorBidi"/>
            <w:noProof/>
            <w:color w:val="auto"/>
            <w:sz w:val="21"/>
            <w:szCs w:val="22"/>
          </w:rPr>
          <w:tab/>
        </w:r>
        <w:r w:rsidR="00166C1F" w:rsidRPr="002230C1">
          <w:rPr>
            <w:rStyle w:val="a8"/>
            <w:noProof/>
          </w:rPr>
          <w:t>功能测试</w:t>
        </w:r>
        <w:r w:rsidR="00166C1F">
          <w:rPr>
            <w:noProof/>
            <w:webHidden/>
          </w:rPr>
          <w:tab/>
        </w:r>
        <w:r w:rsidR="00166C1F">
          <w:rPr>
            <w:noProof/>
            <w:webHidden/>
          </w:rPr>
          <w:fldChar w:fldCharType="begin"/>
        </w:r>
        <w:r w:rsidR="00166C1F">
          <w:rPr>
            <w:noProof/>
            <w:webHidden/>
          </w:rPr>
          <w:instrText xml:space="preserve"> PAGEREF _Toc105369081 \h </w:instrText>
        </w:r>
        <w:r w:rsidR="00166C1F">
          <w:rPr>
            <w:noProof/>
            <w:webHidden/>
          </w:rPr>
        </w:r>
        <w:r w:rsidR="00166C1F">
          <w:rPr>
            <w:noProof/>
            <w:webHidden/>
          </w:rPr>
          <w:fldChar w:fldCharType="separate"/>
        </w:r>
        <w:r w:rsidR="00166C1F">
          <w:rPr>
            <w:noProof/>
            <w:webHidden/>
          </w:rPr>
          <w:t>89</w:t>
        </w:r>
        <w:r w:rsidR="00166C1F">
          <w:rPr>
            <w:noProof/>
            <w:webHidden/>
          </w:rPr>
          <w:fldChar w:fldCharType="end"/>
        </w:r>
      </w:hyperlink>
    </w:p>
    <w:p w14:paraId="49D5A242" w14:textId="70F59DA3" w:rsidR="00166C1F" w:rsidRDefault="00A14B56">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369082" w:history="1">
        <w:r w:rsidR="00166C1F" w:rsidRPr="002230C1">
          <w:rPr>
            <w:rStyle w:val="a8"/>
            <w:noProof/>
          </w:rPr>
          <w:t>4.5</w:t>
        </w:r>
        <w:r w:rsidR="00166C1F">
          <w:rPr>
            <w:rFonts w:asciiTheme="minorHAnsi" w:eastAsiaTheme="minorEastAsia" w:hAnsiTheme="minorHAnsi" w:cstheme="minorBidi"/>
            <w:noProof/>
            <w:color w:val="auto"/>
            <w:sz w:val="21"/>
            <w:szCs w:val="22"/>
          </w:rPr>
          <w:tab/>
        </w:r>
        <w:r w:rsidR="00166C1F" w:rsidRPr="002230C1">
          <w:rPr>
            <w:rStyle w:val="a8"/>
            <w:noProof/>
          </w:rPr>
          <w:t>安全测试</w:t>
        </w:r>
        <w:r w:rsidR="00166C1F">
          <w:rPr>
            <w:noProof/>
            <w:webHidden/>
          </w:rPr>
          <w:tab/>
        </w:r>
        <w:r w:rsidR="00166C1F">
          <w:rPr>
            <w:noProof/>
            <w:webHidden/>
          </w:rPr>
          <w:fldChar w:fldCharType="begin"/>
        </w:r>
        <w:r w:rsidR="00166C1F">
          <w:rPr>
            <w:noProof/>
            <w:webHidden/>
          </w:rPr>
          <w:instrText xml:space="preserve"> PAGEREF _Toc105369082 \h </w:instrText>
        </w:r>
        <w:r w:rsidR="00166C1F">
          <w:rPr>
            <w:noProof/>
            <w:webHidden/>
          </w:rPr>
        </w:r>
        <w:r w:rsidR="00166C1F">
          <w:rPr>
            <w:noProof/>
            <w:webHidden/>
          </w:rPr>
          <w:fldChar w:fldCharType="separate"/>
        </w:r>
        <w:r w:rsidR="00166C1F">
          <w:rPr>
            <w:noProof/>
            <w:webHidden/>
          </w:rPr>
          <w:t>89</w:t>
        </w:r>
        <w:r w:rsidR="00166C1F">
          <w:rPr>
            <w:noProof/>
            <w:webHidden/>
          </w:rPr>
          <w:fldChar w:fldCharType="end"/>
        </w:r>
      </w:hyperlink>
    </w:p>
    <w:p w14:paraId="23BEA24F" w14:textId="16A6CEAB" w:rsidR="00166C1F" w:rsidRDefault="00A14B56">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83" w:history="1">
        <w:r w:rsidR="00166C1F" w:rsidRPr="002230C1">
          <w:rPr>
            <w:rStyle w:val="a8"/>
            <w:noProof/>
          </w:rPr>
          <w:t>5</w:t>
        </w:r>
        <w:r w:rsidR="00166C1F">
          <w:rPr>
            <w:rFonts w:asciiTheme="minorHAnsi" w:eastAsiaTheme="minorEastAsia" w:hAnsiTheme="minorHAnsi" w:cstheme="minorBidi"/>
            <w:noProof/>
            <w:color w:val="auto"/>
            <w:sz w:val="21"/>
            <w:szCs w:val="22"/>
          </w:rPr>
          <w:tab/>
        </w:r>
        <w:r w:rsidR="00166C1F" w:rsidRPr="002230C1">
          <w:rPr>
            <w:rStyle w:val="a8"/>
            <w:noProof/>
          </w:rPr>
          <w:t>创新性分析</w:t>
        </w:r>
        <w:r w:rsidR="00166C1F">
          <w:rPr>
            <w:noProof/>
            <w:webHidden/>
          </w:rPr>
          <w:tab/>
        </w:r>
        <w:r w:rsidR="00166C1F">
          <w:rPr>
            <w:noProof/>
            <w:webHidden/>
          </w:rPr>
          <w:fldChar w:fldCharType="begin"/>
        </w:r>
        <w:r w:rsidR="00166C1F">
          <w:rPr>
            <w:noProof/>
            <w:webHidden/>
          </w:rPr>
          <w:instrText xml:space="preserve"> PAGEREF _Toc105369083 \h </w:instrText>
        </w:r>
        <w:r w:rsidR="00166C1F">
          <w:rPr>
            <w:noProof/>
            <w:webHidden/>
          </w:rPr>
        </w:r>
        <w:r w:rsidR="00166C1F">
          <w:rPr>
            <w:noProof/>
            <w:webHidden/>
          </w:rPr>
          <w:fldChar w:fldCharType="separate"/>
        </w:r>
        <w:r w:rsidR="00166C1F">
          <w:rPr>
            <w:noProof/>
            <w:webHidden/>
          </w:rPr>
          <w:t>89</w:t>
        </w:r>
        <w:r w:rsidR="00166C1F">
          <w:rPr>
            <w:noProof/>
            <w:webHidden/>
          </w:rPr>
          <w:fldChar w:fldCharType="end"/>
        </w:r>
      </w:hyperlink>
    </w:p>
    <w:p w14:paraId="63656C7D" w14:textId="2D26672A" w:rsidR="00166C1F" w:rsidRDefault="00A14B56">
      <w:pPr>
        <w:pStyle w:val="TOC1"/>
        <w:tabs>
          <w:tab w:val="left" w:pos="840"/>
          <w:tab w:val="right" w:leader="dot" w:pos="8810"/>
        </w:tabs>
        <w:rPr>
          <w:rFonts w:asciiTheme="minorHAnsi" w:eastAsiaTheme="minorEastAsia" w:hAnsiTheme="minorHAnsi" w:cstheme="minorBidi"/>
          <w:noProof/>
          <w:color w:val="auto"/>
          <w:sz w:val="21"/>
          <w:szCs w:val="22"/>
        </w:rPr>
      </w:pPr>
      <w:hyperlink w:anchor="_Toc105369084" w:history="1">
        <w:r w:rsidR="00166C1F" w:rsidRPr="002230C1">
          <w:rPr>
            <w:rStyle w:val="a8"/>
            <w:noProof/>
          </w:rPr>
          <w:t>6</w:t>
        </w:r>
        <w:r w:rsidR="00166C1F">
          <w:rPr>
            <w:rFonts w:asciiTheme="minorHAnsi" w:eastAsiaTheme="minorEastAsia" w:hAnsiTheme="minorHAnsi" w:cstheme="minorBidi"/>
            <w:noProof/>
            <w:color w:val="auto"/>
            <w:sz w:val="21"/>
            <w:szCs w:val="22"/>
          </w:rPr>
          <w:tab/>
        </w:r>
        <w:r w:rsidR="00166C1F" w:rsidRPr="002230C1">
          <w:rPr>
            <w:rStyle w:val="a8"/>
            <w:noProof/>
          </w:rPr>
          <w:t>参考文献</w:t>
        </w:r>
        <w:r w:rsidR="00166C1F">
          <w:rPr>
            <w:noProof/>
            <w:webHidden/>
          </w:rPr>
          <w:tab/>
        </w:r>
        <w:r w:rsidR="00166C1F">
          <w:rPr>
            <w:noProof/>
            <w:webHidden/>
          </w:rPr>
          <w:fldChar w:fldCharType="begin"/>
        </w:r>
        <w:r w:rsidR="00166C1F">
          <w:rPr>
            <w:noProof/>
            <w:webHidden/>
          </w:rPr>
          <w:instrText xml:space="preserve"> PAGEREF _Toc105369084 \h </w:instrText>
        </w:r>
        <w:r w:rsidR="00166C1F">
          <w:rPr>
            <w:noProof/>
            <w:webHidden/>
          </w:rPr>
        </w:r>
        <w:r w:rsidR="00166C1F">
          <w:rPr>
            <w:noProof/>
            <w:webHidden/>
          </w:rPr>
          <w:fldChar w:fldCharType="separate"/>
        </w:r>
        <w:r w:rsidR="00166C1F">
          <w:rPr>
            <w:noProof/>
            <w:webHidden/>
          </w:rPr>
          <w:t>91</w:t>
        </w:r>
        <w:r w:rsidR="00166C1F">
          <w:rPr>
            <w:noProof/>
            <w:webHidden/>
          </w:rPr>
          <w:fldChar w:fldCharType="end"/>
        </w:r>
      </w:hyperlink>
    </w:p>
    <w:p w14:paraId="7AAB95A2" w14:textId="7037AB55" w:rsidR="00840819" w:rsidRDefault="00EA60BA" w:rsidP="009B090C">
      <w:pPr>
        <w:rPr>
          <w:rFonts w:cs="DFKai-SB"/>
        </w:rPr>
      </w:pPr>
      <w:r>
        <w:fldChar w:fldCharType="end"/>
      </w:r>
    </w:p>
    <w:p w14:paraId="23985E04" w14:textId="77777777" w:rsidR="00840819" w:rsidRDefault="00840819" w:rsidP="009B090C">
      <w:pPr>
        <w:sectPr w:rsidR="00840819" w:rsidSect="00B36150">
          <w:pgSz w:w="11906" w:h="16838"/>
          <w:pgMar w:top="1440" w:right="1466" w:bottom="1440" w:left="1620" w:header="851" w:footer="992" w:gutter="0"/>
          <w:pgNumType w:fmt="decimalEnclosedCircle"/>
          <w:cols w:space="425"/>
          <w:docGrid w:type="lines" w:linePitch="312"/>
        </w:sectPr>
      </w:pPr>
    </w:p>
    <w:p w14:paraId="275B842A" w14:textId="22A73FF4" w:rsidR="00840819" w:rsidRPr="007F7155" w:rsidRDefault="00840819" w:rsidP="009B090C">
      <w:pPr>
        <w:pStyle w:val="10"/>
      </w:pPr>
      <w:bookmarkStart w:id="10" w:name="_Toc105369065"/>
      <w:proofErr w:type="spellStart"/>
      <w:r w:rsidRPr="007F7155">
        <w:rPr>
          <w:rFonts w:hint="eastAsia"/>
        </w:rPr>
        <w:lastRenderedPageBreak/>
        <w:t>摘要</w:t>
      </w:r>
      <w:bookmarkEnd w:id="10"/>
      <w:proofErr w:type="spellEnd"/>
    </w:p>
    <w:p w14:paraId="27351F30" w14:textId="41247769" w:rsidR="008F0413" w:rsidRPr="008F0413" w:rsidRDefault="008F0413" w:rsidP="009B090C">
      <w:pPr>
        <w:rPr>
          <w:lang w:val="zh-CN"/>
        </w:rPr>
      </w:pPr>
      <w:r w:rsidRPr="008F0413">
        <w:rPr>
          <w:rFonts w:hint="eastAsia"/>
          <w:lang w:val="zh-CN"/>
        </w:rPr>
        <w:t>在互联网高速发展的背景之下，社交平台也随之兴起，越来越多的人在社交平台上进行交流、分享自己的生活。海量的信息在社交平台上存储、传播、分享、查看，拉近了人与人之间的距离。这样无障碍、无隔阂、即时的交流也给诈骗分子带来了许多便利，给人民的财产安全、社会秩序的和谐、国家经济的稳定造成了严重的影响。对各个社交平台的诈骗信息进行审查、监测、预警、整改，是刻不容缓、任重而道远的。为了解决这一问题，本文提出了</w:t>
      </w:r>
      <w:r w:rsidRPr="008F0413">
        <w:rPr>
          <w:rFonts w:hint="eastAsia"/>
          <w:b/>
          <w:bCs/>
          <w:lang w:val="zh-CN"/>
        </w:rPr>
        <w:t>「</w:t>
      </w:r>
      <w:r w:rsidR="008D4BE0" w:rsidRPr="006B5311">
        <w:rPr>
          <w:rFonts w:hint="eastAsia"/>
          <w:b/>
          <w:bCs/>
        </w:rPr>
        <w:t>基于多智能体的社交网络诈骗信息主动监测和预警系统</w:t>
      </w:r>
      <w:r w:rsidRPr="008F0413">
        <w:rPr>
          <w:rFonts w:hint="eastAsia"/>
          <w:b/>
          <w:bCs/>
          <w:lang w:val="zh-CN"/>
        </w:rPr>
        <w:t>」</w:t>
      </w:r>
      <w:r w:rsidRPr="008F0413">
        <w:rPr>
          <w:rFonts w:hint="eastAsia"/>
          <w:lang w:val="zh-CN"/>
        </w:rPr>
        <w:t>，通过</w:t>
      </w:r>
      <w:r w:rsidR="00263FB2">
        <w:rPr>
          <w:rFonts w:hint="eastAsia"/>
          <w:lang w:val="zh-CN"/>
        </w:rPr>
        <w:t>基于</w:t>
      </w:r>
      <w:r w:rsidR="00235486">
        <w:rPr>
          <w:rFonts w:hint="eastAsia"/>
          <w:lang w:val="zh-CN"/>
        </w:rPr>
        <w:t>数据增强的</w:t>
      </w:r>
      <w:proofErr w:type="gramStart"/>
      <w:r w:rsidRPr="008F0413">
        <w:rPr>
          <w:rFonts w:hint="eastAsia"/>
          <w:lang w:val="zh-CN"/>
        </w:rPr>
        <w:t>半监督</w:t>
      </w:r>
      <w:proofErr w:type="gramEnd"/>
      <w:r w:rsidRPr="008F0413">
        <w:rPr>
          <w:rFonts w:hint="eastAsia"/>
          <w:lang w:val="zh-CN"/>
        </w:rPr>
        <w:t>深度学习模型、</w:t>
      </w:r>
      <w:ins w:id="11" w:author="曹 好" w:date="2022-06-03T15:12:00Z">
        <w:r w:rsidR="00E5548A">
          <w:rPr>
            <w:rFonts w:hint="eastAsia"/>
            <w:lang w:val="zh-CN"/>
          </w:rPr>
          <w:t>基于多智能体的对话机器人</w:t>
        </w:r>
      </w:ins>
      <w:r w:rsidRPr="008F0413">
        <w:rPr>
          <w:rFonts w:hint="eastAsia"/>
          <w:lang w:val="zh-CN"/>
        </w:rPr>
        <w:t>、</w:t>
      </w:r>
      <w:commentRangeStart w:id="12"/>
      <w:r w:rsidRPr="008F0413">
        <w:rPr>
          <w:rFonts w:hint="eastAsia"/>
          <w:lang w:val="zh-CN"/>
        </w:rPr>
        <w:t>基于</w:t>
      </w:r>
      <w:r w:rsidRPr="008F0413">
        <w:rPr>
          <w:rFonts w:hint="eastAsia"/>
          <w:lang w:val="zh-CN"/>
        </w:rPr>
        <w:t>vGraph</w:t>
      </w:r>
      <w:r w:rsidRPr="008F0413">
        <w:rPr>
          <w:rFonts w:hint="eastAsia"/>
          <w:lang w:val="zh-CN"/>
        </w:rPr>
        <w:t>概率生成模型的社区检测算法</w:t>
      </w:r>
      <w:commentRangeEnd w:id="12"/>
      <w:r w:rsidR="00235486">
        <w:rPr>
          <w:rStyle w:val="af6"/>
        </w:rPr>
        <w:commentReference w:id="12"/>
      </w:r>
      <w:r w:rsidRPr="008F0413">
        <w:rPr>
          <w:rFonts w:hint="eastAsia"/>
          <w:lang w:val="zh-CN"/>
        </w:rPr>
        <w:t>和多种技术相结合，实现了数据采集、诈骗信息检测、诈骗群体发现、</w:t>
      </w:r>
      <w:r w:rsidR="00E5548A">
        <w:rPr>
          <w:rFonts w:hint="eastAsia"/>
          <w:lang w:val="zh-CN"/>
        </w:rPr>
        <w:t>对话机器人情报收集</w:t>
      </w:r>
      <w:r w:rsidRPr="008F0413">
        <w:rPr>
          <w:rFonts w:hint="eastAsia"/>
          <w:lang w:val="zh-CN"/>
        </w:rPr>
        <w:t>和诈骗感知等功能。</w:t>
      </w:r>
    </w:p>
    <w:p w14:paraId="3BFA3EEB" w14:textId="6BA48CB8" w:rsidR="008F0413" w:rsidRPr="008F0413" w:rsidRDefault="008F0413" w:rsidP="009B090C">
      <w:pPr>
        <w:rPr>
          <w:lang w:val="zh-CN"/>
        </w:rPr>
      </w:pPr>
      <w:r w:rsidRPr="008F0413">
        <w:rPr>
          <w:rFonts w:hint="eastAsia"/>
          <w:lang w:val="zh-CN"/>
        </w:rPr>
        <w:t>本系统为公安对社交平台的诈骗信息的检测、预警、整改提供了便利，面向的使用群体是公安部门，为公安部门提供了直观的诈骗数据可视化、自动的诈骗信息检测、方便的未来诈骗预警。诈骗来源可查证、可追踪；诈骗信息传播路径可视化、可溯源；系统分级管理、分类管理。</w:t>
      </w:r>
    </w:p>
    <w:p w14:paraId="0A4C85FB" w14:textId="579ADFC4" w:rsidR="008F0413" w:rsidRPr="008F0413" w:rsidRDefault="008F0413" w:rsidP="009B090C">
      <w:pPr>
        <w:rPr>
          <w:lang w:val="zh-CN"/>
        </w:rPr>
      </w:pPr>
      <w:r w:rsidRPr="008F0413">
        <w:rPr>
          <w:rFonts w:hint="eastAsia"/>
          <w:lang w:val="zh-CN"/>
        </w:rPr>
        <w:t>本系统通过基于</w:t>
      </w:r>
      <w:ins w:id="13" w:author="曹 好" w:date="2022-06-03T15:10:00Z">
        <w:r w:rsidR="00E5548A">
          <w:rPr>
            <w:rFonts w:hint="eastAsia"/>
            <w:lang w:val="zh-CN"/>
          </w:rPr>
          <w:t>Bootstrap</w:t>
        </w:r>
      </w:ins>
      <w:r w:rsidRPr="008F0413">
        <w:rPr>
          <w:lang w:val="zh-CN"/>
        </w:rPr>
        <w:t>+</w:t>
      </w:r>
      <w:r w:rsidRPr="008F0413">
        <w:rPr>
          <w:rFonts w:hint="eastAsia"/>
          <w:lang w:val="zh-CN"/>
        </w:rPr>
        <w:t>flask</w:t>
      </w:r>
      <w:r w:rsidRPr="008F0413">
        <w:rPr>
          <w:lang w:val="zh-CN"/>
        </w:rPr>
        <w:t>+</w:t>
      </w:r>
      <w:r w:rsidRPr="008F0413">
        <w:rPr>
          <w:rFonts w:hint="eastAsia"/>
          <w:lang w:val="zh-CN"/>
        </w:rPr>
        <w:t>MySQL</w:t>
      </w:r>
      <w:r w:rsidRPr="008F0413">
        <w:rPr>
          <w:rFonts w:hint="eastAsia"/>
          <w:lang w:val="zh-CN"/>
        </w:rPr>
        <w:t>架构实现了系统</w:t>
      </w:r>
      <w:r w:rsidRPr="008F0413">
        <w:rPr>
          <w:rFonts w:hint="eastAsia"/>
          <w:lang w:val="zh-CN"/>
        </w:rPr>
        <w:t>U</w:t>
      </w:r>
      <w:r w:rsidRPr="008F0413">
        <w:rPr>
          <w:lang w:val="zh-CN"/>
        </w:rPr>
        <w:t>I</w:t>
      </w:r>
      <w:r w:rsidRPr="008F0413">
        <w:rPr>
          <w:rFonts w:hint="eastAsia"/>
          <w:lang w:val="zh-CN"/>
        </w:rPr>
        <w:t>的开发，实现了响应交互式网页设计，使得用户在各个平台浏览器上均可以以最舒适的方式使用。</w:t>
      </w:r>
      <w:r w:rsidRPr="00E5548A">
        <w:rPr>
          <w:rFonts w:hint="eastAsia"/>
          <w:highlight w:val="yellow"/>
          <w:lang w:val="zh-CN"/>
          <w:rPrChange w:id="14" w:author="曹 好" w:date="2022-06-03T15:11:00Z">
            <w:rPr>
              <w:rFonts w:hint="eastAsia"/>
              <w:lang w:val="zh-CN"/>
            </w:rPr>
          </w:rPrChange>
        </w:rPr>
        <w:t>功能模块包括数据采集模块、诈骗信息检测模块、诈骗群体发现模块、诈骗预警情报模块、诈骗感知模块等，实现了对社交平台的信息采集、诈骗严重程度等级评估、传播路径溯源、诈骗群体发现等功能。</w:t>
      </w:r>
    </w:p>
    <w:p w14:paraId="34BCA209" w14:textId="790720BC" w:rsidR="008F0413" w:rsidRPr="008F0413" w:rsidRDefault="008F0413" w:rsidP="00186ECD">
      <w:pPr>
        <w:rPr>
          <w:lang w:val="zh-CN"/>
        </w:rPr>
      </w:pPr>
      <w:r w:rsidRPr="008F0413">
        <w:rPr>
          <w:rFonts w:hint="eastAsia"/>
          <w:lang w:val="zh-CN"/>
        </w:rPr>
        <w:t>「</w:t>
      </w:r>
      <w:ins w:id="15" w:author="曹 好" w:date="2022-06-06T00:33:00Z">
        <w:r w:rsidR="008D4BE0" w:rsidRPr="00892255">
          <w:rPr>
            <w:rFonts w:hint="eastAsia"/>
          </w:rPr>
          <w:t>基于</w:t>
        </w:r>
        <w:r w:rsidR="008D4BE0">
          <w:rPr>
            <w:rFonts w:hint="eastAsia"/>
          </w:rPr>
          <w:t>多智能体</w:t>
        </w:r>
        <w:r w:rsidR="008D4BE0" w:rsidRPr="00892255">
          <w:rPr>
            <w:rFonts w:hint="eastAsia"/>
          </w:rPr>
          <w:t>的社交网络诈骗信息</w:t>
        </w:r>
        <w:r w:rsidR="008D4BE0">
          <w:rPr>
            <w:rFonts w:hint="eastAsia"/>
          </w:rPr>
          <w:t>主动</w:t>
        </w:r>
        <w:r w:rsidR="008D4BE0" w:rsidRPr="00892255">
          <w:rPr>
            <w:rFonts w:hint="eastAsia"/>
          </w:rPr>
          <w:t>监测和预警系统</w:t>
        </w:r>
      </w:ins>
      <w:del w:id="16" w:author="曹 好" w:date="2022-06-06T00:33:00Z">
        <w:r w:rsidRPr="008F0413" w:rsidDel="008D4BE0">
          <w:rPr>
            <w:rFonts w:hint="eastAsia"/>
            <w:lang w:val="zh-CN"/>
          </w:rPr>
          <w:delText>基于开源情报机器人的社交网络诈骗信息监测和预警系统</w:delText>
        </w:r>
      </w:del>
      <w:r w:rsidRPr="008F0413">
        <w:rPr>
          <w:rFonts w:hint="eastAsia"/>
          <w:lang w:val="zh-CN"/>
        </w:rPr>
        <w:t>」主要具有以下几个方面的创新和特色之处：</w:t>
      </w:r>
    </w:p>
    <w:p w14:paraId="43A1016B" w14:textId="4D95EAF1" w:rsidR="008F0413" w:rsidRPr="008F0413" w:rsidRDefault="007C2102">
      <w:pPr>
        <w:rPr>
          <w:lang w:val="zh-CN"/>
        </w:rPr>
        <w:pPrChange w:id="17" w:author="曹 好" w:date="2022-06-03T15:37:00Z">
          <w:pPr>
            <w:spacing w:before="156"/>
            <w:ind w:firstLine="482"/>
          </w:pPr>
        </w:pPrChange>
      </w:pPr>
      <w:r>
        <w:rPr>
          <w:b/>
          <w:bCs/>
          <w:lang w:val="zh-CN"/>
        </w:rPr>
        <w:t>(1)</w:t>
      </w:r>
      <w:r w:rsidR="008F0413" w:rsidRPr="008F0413">
        <w:rPr>
          <w:rFonts w:hint="eastAsia"/>
          <w:b/>
          <w:bCs/>
          <w:lang w:val="zh-CN"/>
        </w:rPr>
        <w:t>首个立足打击社交网络诈骗，为国家执法机关提供技术支撑的社交网络诈骗信息监测和预警系统。</w:t>
      </w:r>
      <w:r w:rsidR="008F0413" w:rsidRPr="008F0413">
        <w:rPr>
          <w:rFonts w:hint="eastAsia"/>
          <w:lang w:val="zh-CN"/>
        </w:rPr>
        <w:t>我们的系统通过社交网络诈骗信息识别、诈骗群体发现、诈骗预警情报、诈骗态势感知等功能，助力国家相关部门实时监控社交网络诈骗信息的动向，及时切断诈骗信息传播途径、打击诈骗个人和团伙，改善当前社交网络诈骗信息横行的态势。</w:t>
      </w:r>
    </w:p>
    <w:p w14:paraId="12C05106" w14:textId="0D0B6057" w:rsidR="008F0413" w:rsidRPr="008F0413" w:rsidRDefault="007C2102">
      <w:pPr>
        <w:rPr>
          <w:lang w:val="zh-CN"/>
        </w:rPr>
        <w:pPrChange w:id="18" w:author="曹 好" w:date="2022-06-03T15:37:00Z">
          <w:pPr>
            <w:spacing w:before="156"/>
            <w:ind w:firstLine="482"/>
          </w:pPr>
        </w:pPrChange>
      </w:pPr>
      <w:r>
        <w:rPr>
          <w:rFonts w:hint="eastAsia"/>
          <w:b/>
        </w:rPr>
        <w:t>(</w:t>
      </w:r>
      <w:r>
        <w:rPr>
          <w:b/>
        </w:rPr>
        <w:t>2)</w:t>
      </w:r>
      <w:r w:rsidR="008F0413" w:rsidRPr="008F0413">
        <w:rPr>
          <w:rFonts w:hint="eastAsia"/>
          <w:b/>
        </w:rPr>
        <w:t>对诈骗信息检测采用</w:t>
      </w:r>
      <w:r w:rsidR="002C143F">
        <w:rPr>
          <w:rFonts w:hint="eastAsia"/>
          <w:b/>
        </w:rPr>
        <w:t>数据增强的</w:t>
      </w:r>
      <w:proofErr w:type="gramStart"/>
      <w:r w:rsidR="008F0413" w:rsidRPr="008F0413">
        <w:rPr>
          <w:rFonts w:hint="eastAsia"/>
          <w:b/>
        </w:rPr>
        <w:t>半监督</w:t>
      </w:r>
      <w:proofErr w:type="gramEnd"/>
      <w:r w:rsidR="008F0413" w:rsidRPr="008F0413">
        <w:rPr>
          <w:rFonts w:hint="eastAsia"/>
          <w:b/>
        </w:rPr>
        <w:t>算法，有效利用数据</w:t>
      </w:r>
      <w:r w:rsidR="00235486">
        <w:rPr>
          <w:rFonts w:hint="eastAsia"/>
          <w:b/>
        </w:rPr>
        <w:t>，提高准确率</w:t>
      </w:r>
      <w:r w:rsidR="008F0413" w:rsidRPr="008F0413">
        <w:rPr>
          <w:rFonts w:hint="eastAsia"/>
        </w:rPr>
        <w:t>。</w:t>
      </w:r>
      <w:ins w:id="19" w:author="曹 好" w:date="2022-06-03T15:19:00Z">
        <w:r w:rsidR="00A167DF" w:rsidRPr="0045362C">
          <w:rPr>
            <w:rFonts w:hint="eastAsia"/>
          </w:rPr>
          <w:t>社交网</w:t>
        </w:r>
        <w:r w:rsidR="00A167DF" w:rsidRPr="0045362C">
          <w:rPr>
            <w:rFonts w:hint="eastAsia"/>
          </w:rPr>
          <w:lastRenderedPageBreak/>
          <w:t>络存在大量数据，传统方法只选择了某一时间段的小部分数据进行利用。有监督学习，需要耗费大量的人力、金钱以及时间，</w:t>
        </w:r>
        <w:r w:rsidR="00A167DF" w:rsidRPr="00C07929">
          <w:rPr>
            <w:rFonts w:hint="eastAsia"/>
            <w:b/>
            <w:bCs/>
          </w:rPr>
          <w:t>不利于系统的快速迭代</w:t>
        </w:r>
        <w:r w:rsidR="00A167DF" w:rsidRPr="0045362C">
          <w:rPr>
            <w:rFonts w:hint="eastAsia"/>
          </w:rPr>
          <w:t>。</w:t>
        </w:r>
        <w:r w:rsidR="00A167DF">
          <w:rPr>
            <w:rFonts w:hint="eastAsia"/>
          </w:rPr>
          <w:t>如今社交网络上的诈骗手段层出不穷，新的诈骗方式不断涌现，因此，单独使用某段时间的少量数据进行有监督训练对多样的诈骗信息内容缺乏判断能力。在这一问题上，我们创新性地使用</w:t>
        </w:r>
        <w:proofErr w:type="spellStart"/>
        <w:r w:rsidR="00A167DF">
          <w:rPr>
            <w:rFonts w:hint="eastAsia"/>
          </w:rPr>
          <w:t>Tmix</w:t>
        </w:r>
        <w:proofErr w:type="spellEnd"/>
        <w:r w:rsidR="00A167DF">
          <w:rPr>
            <w:rFonts w:hint="eastAsia"/>
          </w:rPr>
          <w:t>数据增强的</w:t>
        </w:r>
        <w:proofErr w:type="gramStart"/>
        <w:r w:rsidR="00A167DF">
          <w:rPr>
            <w:rFonts w:hint="eastAsia"/>
          </w:rPr>
          <w:t>半监督</w:t>
        </w:r>
        <w:proofErr w:type="gramEnd"/>
        <w:r w:rsidR="00A167DF">
          <w:rPr>
            <w:rFonts w:hint="eastAsia"/>
          </w:rPr>
          <w:t>算法，能够有效利用数据，实验表明在同一数据集下效果优于有监督方法。</w:t>
        </w:r>
      </w:ins>
      <w:del w:id="20" w:author="曹 好" w:date="2022-06-03T15:19:00Z">
        <w:r w:rsidR="008F0413" w:rsidRPr="008F0413" w:rsidDel="00A167DF">
          <w:rPr>
            <w:rFonts w:hint="eastAsia"/>
          </w:rPr>
          <w:delText>如今社交网络上的诈骗手段层出不穷，新的诈骗方式不断涌现，因此，单独使用某段时间的数据所训练的模型很可能对新的诈骗信息内容缺乏判断能力。在这一问题上，我们创新性地使用</w:delText>
        </w:r>
        <w:r w:rsidR="008F0413" w:rsidRPr="008F0413" w:rsidDel="00A167DF">
          <w:rPr>
            <w:rFonts w:hint="eastAsia"/>
          </w:rPr>
          <w:delText>Tmix</w:delText>
        </w:r>
        <w:r w:rsidR="008F0413" w:rsidRPr="008F0413" w:rsidDel="00A167DF">
          <w:rPr>
            <w:rFonts w:hint="eastAsia"/>
          </w:rPr>
          <w:delText>数据增强算法和文本生成的对抗神经网络，并引入终身学习理念，让我们的检测模型真正做到了对数据的高效利用和与时俱进。</w:delText>
        </w:r>
      </w:del>
    </w:p>
    <w:p w14:paraId="76F0FCE9" w14:textId="091EC4EA" w:rsidR="008F0413" w:rsidRPr="008F0413" w:rsidRDefault="007C2102">
      <w:pPr>
        <w:rPr>
          <w:lang w:val="zh-CN"/>
        </w:rPr>
        <w:pPrChange w:id="21" w:author="曹 好" w:date="2022-06-03T15:37:00Z">
          <w:pPr>
            <w:spacing w:before="156"/>
            <w:ind w:firstLine="482"/>
          </w:pPr>
        </w:pPrChange>
      </w:pPr>
      <w:r>
        <w:rPr>
          <w:b/>
          <w:bCs/>
        </w:rPr>
        <w:t>(3)</w:t>
      </w:r>
      <w:r w:rsidR="008F0413" w:rsidRPr="008F0413">
        <w:rPr>
          <w:rFonts w:hint="eastAsia"/>
          <w:b/>
          <w:bCs/>
        </w:rPr>
        <w:t>采用</w:t>
      </w:r>
      <w:ins w:id="22" w:author="曹 好" w:date="2022-06-03T15:20:00Z">
        <w:r w:rsidR="00A167DF">
          <w:rPr>
            <w:rFonts w:hint="eastAsia"/>
            <w:b/>
            <w:bCs/>
          </w:rPr>
          <w:t>基于多智能体的</w:t>
        </w:r>
      </w:ins>
      <w:r w:rsidR="008F0413" w:rsidRPr="008F0413">
        <w:rPr>
          <w:rFonts w:hint="eastAsia"/>
          <w:b/>
          <w:bCs/>
        </w:rPr>
        <w:t>智能对话机器人主动获取诈骗信息情报。</w:t>
      </w:r>
      <w:r w:rsidR="008F0413" w:rsidRPr="008F0413">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46B99537" w14:textId="77777777" w:rsidR="00840819" w:rsidRDefault="00840819">
      <w:pPr>
        <w:sectPr w:rsidR="00840819" w:rsidSect="00B36150">
          <w:footerReference w:type="default" r:id="rId13"/>
          <w:pgSz w:w="11906" w:h="16838"/>
          <w:pgMar w:top="1440" w:right="1466" w:bottom="1440" w:left="1620" w:header="851" w:footer="992" w:gutter="0"/>
          <w:pgNumType w:start="1"/>
          <w:cols w:space="425"/>
          <w:docGrid w:type="lines" w:linePitch="312"/>
        </w:sectPr>
        <w:pPrChange w:id="23" w:author="曹 好" w:date="2022-06-03T15:37:00Z">
          <w:pPr>
            <w:spacing w:before="156"/>
            <w:ind w:firstLine="480"/>
          </w:pPr>
        </w:pPrChange>
      </w:pPr>
    </w:p>
    <w:p w14:paraId="4A219483" w14:textId="4D76C855" w:rsidR="00840819" w:rsidRDefault="009460D6" w:rsidP="00B104BB">
      <w:pPr>
        <w:pStyle w:val="10"/>
      </w:pPr>
      <w:bookmarkStart w:id="24" w:name="_Toc105369066"/>
      <w:proofErr w:type="spellStart"/>
      <w:r>
        <w:rPr>
          <w:rFonts w:hint="eastAsia"/>
        </w:rPr>
        <w:lastRenderedPageBreak/>
        <w:t>作品概述</w:t>
      </w:r>
      <w:bookmarkEnd w:id="24"/>
      <w:proofErr w:type="spellEnd"/>
    </w:p>
    <w:p w14:paraId="272473BF" w14:textId="098D9B17" w:rsidR="009460D6" w:rsidRPr="009460D6" w:rsidRDefault="009460D6">
      <w:pPr>
        <w:pStyle w:val="2"/>
        <w:pPrChange w:id="25" w:author="曹 好" w:date="2022-06-03T15:37:00Z">
          <w:pPr>
            <w:pStyle w:val="2"/>
            <w:spacing w:before="156"/>
            <w:ind w:firstLine="562"/>
          </w:pPr>
        </w:pPrChange>
      </w:pPr>
      <w:bookmarkStart w:id="26" w:name="_Toc105369067"/>
      <w:r>
        <w:rPr>
          <w:rFonts w:hint="eastAsia"/>
        </w:rPr>
        <w:t>作品背景</w:t>
      </w:r>
      <w:bookmarkEnd w:id="26"/>
    </w:p>
    <w:p w14:paraId="6EB6C223" w14:textId="13B558AE" w:rsidR="003158FE" w:rsidRPr="00F750F6" w:rsidRDefault="003158FE" w:rsidP="0092779B">
      <w:r w:rsidRPr="00F750F6">
        <w:rPr>
          <w:rFonts w:hint="eastAsia"/>
        </w:rPr>
        <w:t>近年来，</w:t>
      </w:r>
      <w:r>
        <w:rPr>
          <w:rFonts w:hint="eastAsia"/>
        </w:rPr>
        <w:t>如</w:t>
      </w:r>
      <w:r>
        <w:fldChar w:fldCharType="begin"/>
      </w:r>
      <w:r>
        <w:instrText xml:space="preserve"> </w:instrText>
      </w:r>
      <w:r>
        <w:rPr>
          <w:rFonts w:hint="eastAsia"/>
        </w:rPr>
        <w:instrText>REF _Ref97735678 \h</w:instrText>
      </w:r>
      <w:r>
        <w:instrText xml:space="preserve"> </w:instrText>
      </w:r>
      <w:r>
        <w:fldChar w:fldCharType="separate"/>
      </w:r>
      <w:ins w:id="27"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1</w:t>
        </w:r>
      </w:ins>
      <w:del w:id="28"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1</w:delText>
        </w:r>
      </w:del>
      <w:r>
        <w:fldChar w:fldCharType="end"/>
      </w:r>
      <w:r>
        <w:rPr>
          <w:rFonts w:hint="eastAsia"/>
        </w:rPr>
        <w:t>，</w:t>
      </w:r>
      <w:r w:rsidRPr="00F750F6">
        <w:rPr>
          <w:rFonts w:hint="eastAsia"/>
        </w:rPr>
        <w:t>随着电子支付的普及和互联网的高速发展</w:t>
      </w:r>
      <w:r>
        <w:rPr>
          <w:rFonts w:hint="eastAsia"/>
        </w:rPr>
        <w:t>，</w:t>
      </w:r>
      <w:r w:rsidRPr="00F750F6">
        <w:rPr>
          <w:rFonts w:hint="eastAsia"/>
        </w:rPr>
        <w:t>传统的盗窃和抢劫方式正在逐步被淘汰，随之而来兴起的是各式各样的诈骗。</w:t>
      </w:r>
    </w:p>
    <w:p w14:paraId="7442A702" w14:textId="357594E4" w:rsidR="003158FE" w:rsidRDefault="003158FE" w:rsidP="00AB6A25">
      <w:pPr>
        <w:pStyle w:val="aff3"/>
        <w:pPrChange w:id="29" w:author="曹 好" w:date="2022-06-06T09:28:00Z">
          <w:pPr>
            <w:pStyle w:val="a9"/>
            <w:spacing w:before="156"/>
            <w:ind w:firstLine="420"/>
          </w:pPr>
        </w:pPrChange>
      </w:pPr>
      <w:del w:id="30" w:author="曹 好" w:date="2022-06-06T09:28:00Z">
        <w:r w:rsidRPr="00F750F6" w:rsidDel="00AB6A25">
          <w:drawing>
            <wp:inline distT="0" distB="0" distL="0" distR="0" wp14:anchorId="3CB3251B" wp14:editId="05698E95">
              <wp:extent cx="3503419" cy="2011680"/>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7004" cy="2030965"/>
                      </a:xfrm>
                      <a:prstGeom prst="rect">
                        <a:avLst/>
                      </a:prstGeom>
                      <a:noFill/>
                      <a:ln>
                        <a:noFill/>
                      </a:ln>
                    </pic:spPr>
                  </pic:pic>
                </a:graphicData>
              </a:graphic>
            </wp:inline>
          </w:drawing>
        </w:r>
      </w:del>
      <w:ins w:id="31" w:author="曹 好" w:date="2022-06-06T09:28:00Z">
        <w:r w:rsidR="00AB6A25" w:rsidRPr="00AB6A25">
          <w:drawing>
            <wp:inline distT="0" distB="0" distL="0" distR="0" wp14:anchorId="7ADDB6D5" wp14:editId="26BBF893">
              <wp:extent cx="4572000" cy="2743200"/>
              <wp:effectExtent l="0" t="0" r="0" b="0"/>
              <wp:docPr id="9" name="图表 9">
                <a:extLst xmlns:a="http://schemas.openxmlformats.org/drawingml/2006/main">
                  <a:ext uri="{FF2B5EF4-FFF2-40B4-BE49-F238E27FC236}">
                    <a16:creationId xmlns:a16="http://schemas.microsoft.com/office/drawing/2014/main" id="{17BBECAF-8C29-E2D5-398C-5D7F374F2A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ins>
    </w:p>
    <w:p w14:paraId="3C0DDFF4" w14:textId="76103B94" w:rsidR="003158FE" w:rsidRPr="00AB6A25" w:rsidRDefault="003158FE" w:rsidP="00AB6A25">
      <w:pPr>
        <w:pStyle w:val="a9"/>
        <w:spacing w:after="312"/>
        <w:pPrChange w:id="32" w:author="曹 好" w:date="2022-06-06T09:28:00Z">
          <w:pPr>
            <w:pStyle w:val="a9"/>
            <w:spacing w:before="156"/>
            <w:ind w:firstLine="420"/>
          </w:pPr>
        </w:pPrChange>
      </w:pPr>
      <w:bookmarkStart w:id="33" w:name="_Ref97735678"/>
      <w:r>
        <w:rPr>
          <w:rFonts w:hint="eastAsia"/>
        </w:rPr>
        <w:t>图</w:t>
      </w:r>
      <w:r>
        <w:rPr>
          <w:rFonts w:hint="eastAsia"/>
        </w:rPr>
        <w:t xml:space="preserve"> </w:t>
      </w:r>
      <w:ins w:id="3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3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36" w:author="曹 好" w:date="2022-06-06T00:50:00Z">
        <w:r w:rsidR="00166C1F">
          <w:rPr>
            <w:noProof/>
          </w:rPr>
          <w:t>1</w:t>
        </w:r>
      </w:ins>
      <w:ins w:id="37" w:author="曹 好" w:date="2022-06-06T00:48:00Z">
        <w:r w:rsidR="00A50EBC">
          <w:fldChar w:fldCharType="end"/>
        </w:r>
      </w:ins>
      <w:del w:id="3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del>
      <w:bookmarkEnd w:id="33"/>
      <w:r>
        <w:t xml:space="preserve"> </w:t>
      </w:r>
      <w:r>
        <w:rPr>
          <w:rFonts w:hint="eastAsia"/>
        </w:rPr>
        <w:t>网民规模和互联网普及率</w:t>
      </w:r>
    </w:p>
    <w:p w14:paraId="7B556097" w14:textId="7C245413" w:rsidR="003158FE" w:rsidRDefault="003158FE" w:rsidP="00D56766">
      <w:r>
        <w:rPr>
          <w:rFonts w:hint="eastAsia"/>
        </w:rPr>
        <w:t>如</w:t>
      </w:r>
      <w:r>
        <w:fldChar w:fldCharType="begin"/>
      </w:r>
      <w:r>
        <w:instrText xml:space="preserve"> </w:instrText>
      </w:r>
      <w:r>
        <w:rPr>
          <w:rFonts w:hint="eastAsia"/>
        </w:rPr>
        <w:instrText>REF _Ref97748459 \h</w:instrText>
      </w:r>
      <w:r>
        <w:instrText xml:space="preserve"> </w:instrText>
      </w:r>
      <w:r>
        <w:fldChar w:fldCharType="separate"/>
      </w:r>
      <w:ins w:id="39"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2</w:t>
        </w:r>
      </w:ins>
      <w:del w:id="40"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2</w:delText>
        </w:r>
      </w:del>
      <w:r>
        <w:fldChar w:fldCharType="end"/>
      </w:r>
      <w:r>
        <w:rPr>
          <w:rFonts w:hint="eastAsia"/>
        </w:rPr>
        <w:t>，根据</w:t>
      </w:r>
      <w:proofErr w:type="gramStart"/>
      <w:r>
        <w:rPr>
          <w:rFonts w:hint="eastAsia"/>
        </w:rPr>
        <w:t>腾讯发布</w:t>
      </w:r>
      <w:proofErr w:type="gramEnd"/>
      <w:r>
        <w:rPr>
          <w:rFonts w:hint="eastAsia"/>
        </w:rPr>
        <w:t>的《</w:t>
      </w:r>
      <w:r>
        <w:rPr>
          <w:rFonts w:hint="eastAsia"/>
        </w:rPr>
        <w:t>2</w:t>
      </w:r>
      <w:r>
        <w:t>021</w:t>
      </w:r>
      <w:r>
        <w:rPr>
          <w:rFonts w:hint="eastAsia"/>
        </w:rPr>
        <w:t>年电信网络诈骗治理研究报告》</w:t>
      </w:r>
      <w:r>
        <w:rPr>
          <w:rStyle w:val="af0"/>
        </w:rPr>
        <w:footnoteReference w:id="1"/>
      </w:r>
      <w:r>
        <w:rPr>
          <w:rFonts w:hint="eastAsia"/>
        </w:rPr>
        <w:t>，我们可以知道，无论是哪种诈骗类型，都造成了巨大的财产损失。诈骗每年造成全国人民的财产损失高达上亿元，打击诈骗案件是国家和我们现在都刻不容缓的工作。</w:t>
      </w:r>
    </w:p>
    <w:p w14:paraId="15676F9A" w14:textId="1D6F4CFC" w:rsidR="003158FE" w:rsidRDefault="003158FE" w:rsidP="0061405A">
      <w:pPr>
        <w:pStyle w:val="aff3"/>
      </w:pPr>
      <w:r>
        <w:rPr>
          <w:rFonts w:hint="eastAsia"/>
          <w:lang w:val="zh-CN"/>
        </w:rPr>
        <w:lastRenderedPageBreak/>
        <w:drawing>
          <wp:inline distT="0" distB="0" distL="0" distR="0" wp14:anchorId="76C4810B" wp14:editId="3C2012F0">
            <wp:extent cx="4320540" cy="2651760"/>
            <wp:effectExtent l="0" t="0" r="3810" b="1524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C312C68" w14:textId="70466BDC" w:rsidR="003158FE" w:rsidRPr="005611B8" w:rsidRDefault="003158FE" w:rsidP="00D56766">
      <w:pPr>
        <w:pStyle w:val="a9"/>
        <w:spacing w:after="312"/>
      </w:pPr>
      <w:bookmarkStart w:id="41" w:name="_Ref97748459"/>
      <w:r>
        <w:rPr>
          <w:rFonts w:hint="eastAsia"/>
        </w:rPr>
        <w:t>图</w:t>
      </w:r>
      <w:r>
        <w:rPr>
          <w:rFonts w:hint="eastAsia"/>
        </w:rPr>
        <w:t xml:space="preserve"> </w:t>
      </w:r>
      <w:ins w:id="4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4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44" w:author="曹 好" w:date="2022-06-06T00:50:00Z">
        <w:r w:rsidR="00166C1F">
          <w:rPr>
            <w:noProof/>
          </w:rPr>
          <w:t>2</w:t>
        </w:r>
      </w:ins>
      <w:ins w:id="45" w:author="曹 好" w:date="2022-06-06T00:48:00Z">
        <w:r w:rsidR="00A50EBC">
          <w:fldChar w:fldCharType="end"/>
        </w:r>
      </w:ins>
      <w:del w:id="4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del>
      <w:bookmarkEnd w:id="41"/>
      <w:r>
        <w:t xml:space="preserve"> </w:t>
      </w:r>
      <w:r>
        <w:rPr>
          <w:rFonts w:hint="eastAsia"/>
        </w:rPr>
        <w:t>十大诈骗</w:t>
      </w:r>
      <w:proofErr w:type="gramStart"/>
      <w:r>
        <w:rPr>
          <w:rFonts w:hint="eastAsia"/>
        </w:rPr>
        <w:t>类型案均损失</w:t>
      </w:r>
      <w:proofErr w:type="gramEnd"/>
      <w:r>
        <w:rPr>
          <w:rFonts w:hint="eastAsia"/>
        </w:rPr>
        <w:t>情况对比</w:t>
      </w:r>
    </w:p>
    <w:p w14:paraId="458153DE" w14:textId="77777777" w:rsidR="003158FE" w:rsidRPr="00BF2F51" w:rsidRDefault="003158FE" w:rsidP="00D56766">
      <w:r w:rsidRPr="00BF2F51">
        <w:rPr>
          <w:rFonts w:hint="eastAsia"/>
        </w:rPr>
        <w:t>各类网络社交平台的兴起，例如：微博、</w:t>
      </w:r>
      <w:r w:rsidRPr="00BF2F51">
        <w:rPr>
          <w:rFonts w:hint="eastAsia"/>
        </w:rPr>
        <w:t>QQ</w:t>
      </w:r>
      <w:r w:rsidRPr="00BF2F51">
        <w:rPr>
          <w:rFonts w:hint="eastAsia"/>
        </w:rPr>
        <w:t>、</w:t>
      </w:r>
      <w:proofErr w:type="gramStart"/>
      <w:r w:rsidRPr="00BF2F51">
        <w:rPr>
          <w:rFonts w:hint="eastAsia"/>
        </w:rPr>
        <w:t>微信等等</w:t>
      </w:r>
      <w:proofErr w:type="gramEnd"/>
      <w:r w:rsidRPr="00BF2F51">
        <w:rPr>
          <w:rFonts w:hint="eastAsia"/>
        </w:rPr>
        <w:t>，也为诈骗类型的丰富提供了完美的发展条件。诈骗类型越来越丰富，并且诈骗的重心慢慢从最早期的电信诈骗类型转向到网络诈骗，从“猜猜我是谁，我是你领导”、机票退改签转账</w:t>
      </w:r>
      <w:proofErr w:type="gramStart"/>
      <w:r w:rsidRPr="00BF2F51">
        <w:rPr>
          <w:rFonts w:hint="eastAsia"/>
        </w:rPr>
        <w:t>到淘宝退换</w:t>
      </w:r>
      <w:proofErr w:type="gramEnd"/>
      <w:r w:rsidRPr="00BF2F51">
        <w:rPr>
          <w:rFonts w:hint="eastAsia"/>
        </w:rPr>
        <w:t>货转账、学生简单兼职、裸照威胁等等，这些诈骗方式的更新速度越来越快，让人防不胜防。</w:t>
      </w:r>
    </w:p>
    <w:p w14:paraId="0D7B4D6F" w14:textId="2A69171C" w:rsidR="003158FE" w:rsidRPr="0082736B" w:rsidRDefault="003158FE" w:rsidP="00D56766">
      <w:r w:rsidRPr="00BF2F51">
        <w:rPr>
          <w:rFonts w:hint="eastAsia"/>
        </w:rPr>
        <w:t>由于诈骗的范围越来越广，从电信平台逐渐发展到网络平台</w:t>
      </w:r>
      <w:r>
        <w:rPr>
          <w:rFonts w:hint="eastAsia"/>
        </w:rPr>
        <w:t>。</w:t>
      </w:r>
      <w:r w:rsidRPr="0082736B">
        <w:rPr>
          <w:rFonts w:hint="eastAsia"/>
        </w:rPr>
        <w:t>如</w:t>
      </w:r>
      <w:r w:rsidRPr="0082736B">
        <w:fldChar w:fldCharType="begin"/>
      </w:r>
      <w:r w:rsidRPr="0082736B">
        <w:instrText xml:space="preserve"> </w:instrText>
      </w:r>
      <w:r w:rsidRPr="0082736B">
        <w:rPr>
          <w:rFonts w:hint="eastAsia"/>
        </w:rPr>
        <w:instrText>REF _Ref97745278 \h</w:instrText>
      </w:r>
      <w:r w:rsidRPr="0082736B">
        <w:instrText xml:space="preserve"> </w:instrText>
      </w:r>
      <w:r>
        <w:instrText xml:space="preserve"> \* MERGEFORMAT </w:instrText>
      </w:r>
      <w:r w:rsidRPr="0082736B">
        <w:fldChar w:fldCharType="separate"/>
      </w:r>
      <w:ins w:id="47" w:author="曹 好" w:date="2022-06-06T00:50:00Z">
        <w:r w:rsidR="00166C1F" w:rsidRPr="0082736B">
          <w:rPr>
            <w:rFonts w:hint="eastAsia"/>
          </w:rPr>
          <w:t>图</w:t>
        </w:r>
        <w:r w:rsidR="00166C1F" w:rsidRPr="0082736B">
          <w:rPr>
            <w:rFonts w:hint="eastAsia"/>
          </w:rPr>
          <w:t xml:space="preserve"> </w:t>
        </w:r>
        <w:r w:rsidR="00166C1F">
          <w:t>2</w:t>
        </w:r>
        <w:r w:rsidR="00166C1F">
          <w:noBreakHyphen/>
          <w:t>3</w:t>
        </w:r>
      </w:ins>
      <w:del w:id="48" w:author="曹 好" w:date="2022-06-03T16:35:00Z">
        <w:r w:rsidR="00165450" w:rsidRPr="0082736B" w:rsidDel="00AB2086">
          <w:rPr>
            <w:rFonts w:hint="eastAsia"/>
          </w:rPr>
          <w:delText>图</w:delText>
        </w:r>
        <w:r w:rsidR="00165450" w:rsidRPr="0082736B" w:rsidDel="00AB2086">
          <w:rPr>
            <w:rFonts w:hint="eastAsia"/>
          </w:rPr>
          <w:delText xml:space="preserve"> </w:delText>
        </w:r>
        <w:r w:rsidR="00165450" w:rsidDel="00AB2086">
          <w:delText>1</w:delText>
        </w:r>
        <w:r w:rsidR="00165450" w:rsidDel="00AB2086">
          <w:noBreakHyphen/>
          <w:delText>3</w:delText>
        </w:r>
      </w:del>
      <w:r w:rsidRPr="0082736B">
        <w:fldChar w:fldCharType="end"/>
      </w:r>
      <w:r w:rsidRPr="0082736B">
        <w:rPr>
          <w:rFonts w:hint="eastAsia"/>
        </w:rPr>
        <w:t>，根据中国</w:t>
      </w:r>
      <w:proofErr w:type="gramStart"/>
      <w:r w:rsidRPr="0082736B">
        <w:rPr>
          <w:rFonts w:hint="eastAsia"/>
        </w:rPr>
        <w:t>信通院《新形势下电信网络诈骗治理研究报告（</w:t>
      </w:r>
      <w:r w:rsidRPr="0082736B">
        <w:rPr>
          <w:rFonts w:hint="eastAsia"/>
        </w:rPr>
        <w:t>2</w:t>
      </w:r>
      <w:r w:rsidRPr="0082736B">
        <w:t>020</w:t>
      </w:r>
      <w:r w:rsidRPr="0082736B">
        <w:rPr>
          <w:rFonts w:hint="eastAsia"/>
        </w:rPr>
        <w:t>）》</w:t>
      </w:r>
      <w:proofErr w:type="gramEnd"/>
      <w:r>
        <w:rPr>
          <w:rStyle w:val="af0"/>
          <w:rFonts w:ascii="宋体" w:hAnsi="宋体" w:cs="DFKai-SB"/>
          <w:bCs/>
        </w:rPr>
        <w:footnoteReference w:id="2"/>
      </w:r>
      <w:r w:rsidRPr="0082736B">
        <w:rPr>
          <w:rFonts w:hint="eastAsia"/>
        </w:rPr>
        <w:t>的数据显示，在网络电信诈骗的受害者中，二十多岁的年轻人占比高达</w:t>
      </w:r>
      <w:r w:rsidRPr="0082736B">
        <w:rPr>
          <w:rFonts w:hint="eastAsia"/>
        </w:rPr>
        <w:t>6</w:t>
      </w:r>
      <w:r w:rsidRPr="0082736B">
        <w:t>3.7%</w:t>
      </w:r>
      <w:r w:rsidRPr="0082736B">
        <w:rPr>
          <w:rFonts w:hint="eastAsia"/>
        </w:rPr>
        <w:t>，而不习惯使用网络的</w:t>
      </w:r>
      <w:r w:rsidRPr="0082736B">
        <w:rPr>
          <w:rFonts w:hint="eastAsia"/>
        </w:rPr>
        <w:t>5</w:t>
      </w:r>
      <w:r w:rsidRPr="0082736B">
        <w:t>0</w:t>
      </w:r>
      <w:r w:rsidRPr="0082736B">
        <w:rPr>
          <w:rFonts w:hint="eastAsia"/>
        </w:rPr>
        <w:t>后、</w:t>
      </w:r>
      <w:r w:rsidRPr="0082736B">
        <w:rPr>
          <w:rFonts w:hint="eastAsia"/>
        </w:rPr>
        <w:t>6</w:t>
      </w:r>
      <w:r w:rsidRPr="0082736B">
        <w:t>0</w:t>
      </w:r>
      <w:r w:rsidRPr="0082736B">
        <w:rPr>
          <w:rFonts w:hint="eastAsia"/>
        </w:rPr>
        <w:t>后反而不容易被骗，受害者占比低于</w:t>
      </w:r>
      <w:r w:rsidRPr="0082736B">
        <w:rPr>
          <w:rFonts w:hint="eastAsia"/>
        </w:rPr>
        <w:t>5</w:t>
      </w:r>
      <w:r w:rsidRPr="0082736B">
        <w:t>%</w:t>
      </w:r>
      <w:r w:rsidRPr="0082736B">
        <w:rPr>
          <w:rFonts w:hint="eastAsia"/>
        </w:rPr>
        <w:t>。</w:t>
      </w:r>
      <w:r w:rsidRPr="00A35135">
        <w:rPr>
          <w:rFonts w:hint="eastAsia"/>
          <w:b/>
        </w:rPr>
        <w:t>早从</w:t>
      </w:r>
      <w:r w:rsidRPr="00A35135">
        <w:rPr>
          <w:rFonts w:hint="eastAsia"/>
          <w:b/>
        </w:rPr>
        <w:t>2</w:t>
      </w:r>
      <w:r w:rsidRPr="00A35135">
        <w:rPr>
          <w:b/>
        </w:rPr>
        <w:t>017</w:t>
      </w:r>
      <w:r w:rsidRPr="00A35135">
        <w:rPr>
          <w:rFonts w:hint="eastAsia"/>
          <w:b/>
        </w:rPr>
        <w:t>年开始，网络</w:t>
      </w:r>
      <w:proofErr w:type="gramStart"/>
      <w:r w:rsidRPr="00A35135">
        <w:rPr>
          <w:rFonts w:hint="eastAsia"/>
          <w:b/>
        </w:rPr>
        <w:t>诈骗占</w:t>
      </w:r>
      <w:proofErr w:type="gramEnd"/>
      <w:r w:rsidRPr="00A35135">
        <w:rPr>
          <w:rFonts w:hint="eastAsia"/>
          <w:b/>
        </w:rPr>
        <w:t>比已经高于了电信诈骗，如何实时监测网络诈骗并且进行及时预警成为了一个重要的研究课题。</w:t>
      </w:r>
    </w:p>
    <w:p w14:paraId="4E56505F" w14:textId="68BF5FD6" w:rsidR="003158FE" w:rsidRPr="0082736B" w:rsidRDefault="003158FE">
      <w:pPr>
        <w:pStyle w:val="a9"/>
        <w:spacing w:after="312"/>
        <w:pPrChange w:id="49" w:author="曹 好" w:date="2022-06-03T15:37:00Z">
          <w:pPr>
            <w:pStyle w:val="a9"/>
            <w:spacing w:before="156"/>
            <w:ind w:firstLine="420"/>
          </w:pPr>
        </w:pPrChange>
      </w:pPr>
      <w:r w:rsidRPr="0082736B">
        <w:rPr>
          <w:noProof/>
        </w:rPr>
        <w:lastRenderedPageBreak/>
        <w:drawing>
          <wp:inline distT="0" distB="0" distL="0" distR="0" wp14:anchorId="2F884227" wp14:editId="569D2BE9">
            <wp:extent cx="3688193" cy="31496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9063" cy="3158883"/>
                    </a:xfrm>
                    <a:prstGeom prst="rect">
                      <a:avLst/>
                    </a:prstGeom>
                  </pic:spPr>
                </pic:pic>
              </a:graphicData>
            </a:graphic>
          </wp:inline>
        </w:drawing>
      </w:r>
    </w:p>
    <w:p w14:paraId="60563D6D" w14:textId="6828A16D" w:rsidR="003158FE" w:rsidRPr="0082736B" w:rsidRDefault="003158FE">
      <w:pPr>
        <w:pStyle w:val="a9"/>
        <w:spacing w:after="312"/>
        <w:pPrChange w:id="50" w:author="曹 好" w:date="2022-06-03T15:37:00Z">
          <w:pPr>
            <w:pStyle w:val="a9"/>
            <w:spacing w:before="156"/>
            <w:ind w:firstLine="420"/>
          </w:pPr>
        </w:pPrChange>
      </w:pPr>
      <w:bookmarkStart w:id="51" w:name="_Ref97745278"/>
      <w:r w:rsidRPr="0082736B">
        <w:rPr>
          <w:rFonts w:hint="eastAsia"/>
        </w:rPr>
        <w:t>图</w:t>
      </w:r>
      <w:r w:rsidRPr="0082736B">
        <w:rPr>
          <w:rFonts w:hint="eastAsia"/>
        </w:rPr>
        <w:t xml:space="preserve"> </w:t>
      </w:r>
      <w:ins w:id="5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5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4" w:author="曹 好" w:date="2022-06-06T00:50:00Z">
        <w:r w:rsidR="00166C1F">
          <w:rPr>
            <w:noProof/>
          </w:rPr>
          <w:t>3</w:t>
        </w:r>
      </w:ins>
      <w:ins w:id="55" w:author="曹 好" w:date="2022-06-06T00:48:00Z">
        <w:r w:rsidR="00A50EBC">
          <w:fldChar w:fldCharType="end"/>
        </w:r>
      </w:ins>
      <w:del w:id="5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del>
      <w:bookmarkEnd w:id="51"/>
      <w:r w:rsidRPr="0082736B">
        <w:t xml:space="preserve"> 2020</w:t>
      </w:r>
      <w:r w:rsidRPr="0082736B">
        <w:t>年网络电信诈骗受害者年龄统计</w:t>
      </w:r>
    </w:p>
    <w:p w14:paraId="677F7488" w14:textId="77777777" w:rsidR="003158FE" w:rsidRDefault="003158FE" w:rsidP="00D56766">
      <w:r w:rsidRPr="00BF2F51">
        <w:rPr>
          <w:rFonts w:hint="eastAsia"/>
        </w:rPr>
        <w:t>传统的针对电信诈骗电话的监测</w:t>
      </w:r>
      <w:r>
        <w:rPr>
          <w:rFonts w:hint="eastAsia"/>
        </w:rPr>
        <w:t>只能监测到电信诈骗类型，比如当有一个已经有过案底或被标记过为诈骗的电话号码拨打给用户时，才能在来电显示界面提醒用户该电话号码可能是诈骗电话，或者通过系统对疑似诈骗电话进行智能拦截。在此过程中，存在三点重要的缺陷：</w:t>
      </w:r>
    </w:p>
    <w:p w14:paraId="1FA681DD" w14:textId="77777777" w:rsidR="003158FE" w:rsidRDefault="003158FE">
      <w:pPr>
        <w:pStyle w:val="ab"/>
        <w:numPr>
          <w:ilvl w:val="0"/>
          <w:numId w:val="4"/>
        </w:numPr>
        <w:ind w:firstLineChars="0"/>
        <w:pPrChange w:id="57" w:author="曹 好" w:date="2022-06-03T15:37:00Z">
          <w:pPr>
            <w:pStyle w:val="ab"/>
            <w:numPr>
              <w:numId w:val="4"/>
            </w:numPr>
            <w:spacing w:before="156"/>
            <w:ind w:left="780" w:firstLineChars="0" w:hanging="360"/>
          </w:pPr>
        </w:pPrChange>
      </w:pPr>
      <w:r>
        <w:rPr>
          <w:rFonts w:hint="eastAsia"/>
        </w:rPr>
        <w:t>来电显示界面的诈骗电话提醒只停留在“通知”层面，并没有采取对应的隔离措施，最终是否相信诈骗人员依然取决于受诈骗人员的主观意愿。</w:t>
      </w:r>
    </w:p>
    <w:p w14:paraId="51D0C9CF" w14:textId="77777777" w:rsidR="003158FE" w:rsidRDefault="003158FE">
      <w:pPr>
        <w:pStyle w:val="ab"/>
        <w:numPr>
          <w:ilvl w:val="0"/>
          <w:numId w:val="4"/>
        </w:numPr>
        <w:ind w:firstLineChars="0"/>
        <w:pPrChange w:id="58" w:author="曹 好" w:date="2022-06-03T15:37:00Z">
          <w:pPr>
            <w:pStyle w:val="ab"/>
            <w:numPr>
              <w:numId w:val="4"/>
            </w:numPr>
            <w:spacing w:before="156"/>
            <w:ind w:left="780" w:firstLineChars="0" w:hanging="360"/>
          </w:pPr>
        </w:pPrChange>
      </w:pPr>
      <w:r>
        <w:rPr>
          <w:rFonts w:hint="eastAsia"/>
        </w:rPr>
        <w:t>针对诈骗电话的拦截存在“错拦”、“漏拦”的情况。如果是新号码（即没有被其他用户标记为诈骗电话或者没有在电信运营商处留下过诈骗记录）则不会被拦截；如果是客</w:t>
      </w:r>
      <w:proofErr w:type="gramStart"/>
      <w:r>
        <w:rPr>
          <w:rFonts w:hint="eastAsia"/>
        </w:rPr>
        <w:t>服电话</w:t>
      </w:r>
      <w:proofErr w:type="gramEnd"/>
      <w:r>
        <w:rPr>
          <w:rFonts w:hint="eastAsia"/>
        </w:rPr>
        <w:t>或者其他并非真正的诈骗电话也有可能被拦截，这样会给用户带来极大的不便利。</w:t>
      </w:r>
    </w:p>
    <w:p w14:paraId="51DAF1D3" w14:textId="1BCB61C9" w:rsidR="003158FE" w:rsidRPr="003E4C26" w:rsidRDefault="003158FE">
      <w:pPr>
        <w:pStyle w:val="ab"/>
        <w:numPr>
          <w:ilvl w:val="0"/>
          <w:numId w:val="4"/>
        </w:numPr>
        <w:ind w:firstLineChars="0"/>
        <w:pPrChange w:id="59" w:author="曹 好" w:date="2022-06-03T15:37:00Z">
          <w:pPr>
            <w:pStyle w:val="ab"/>
            <w:numPr>
              <w:numId w:val="4"/>
            </w:numPr>
            <w:spacing w:before="156"/>
            <w:ind w:left="780" w:firstLineChars="0" w:hanging="360"/>
          </w:pPr>
        </w:pPrChange>
      </w:pPr>
      <w:r>
        <w:rPr>
          <w:rFonts w:hint="eastAsia"/>
        </w:rPr>
        <w:t>只能针对诈骗电话做监测，并不能对现在兴起的网络诈骗信息做监测和预警。用户在网络上依旧处于没有受到保护的状态。</w:t>
      </w:r>
    </w:p>
    <w:p w14:paraId="577C0D82" w14:textId="2D98736C" w:rsidR="003158FE" w:rsidRPr="00827D5C" w:rsidRDefault="003158FE">
      <w:pPr>
        <w:pPrChange w:id="60" w:author="曹 好" w:date="2022-06-03T15:37:00Z">
          <w:pPr>
            <w:spacing w:before="156"/>
            <w:ind w:firstLine="480"/>
          </w:pPr>
        </w:pPrChange>
      </w:pPr>
      <w:r>
        <w:rPr>
          <w:rFonts w:hint="eastAsia"/>
        </w:rPr>
        <w:t>针对预防电信诈骗的监测和预警系统的三点缺陷，尤其是第三点，我们提出了一个</w:t>
      </w:r>
      <w:ins w:id="61" w:author="曹 好" w:date="2022-06-06T00:33:00Z">
        <w:r w:rsidR="008D4BE0" w:rsidRPr="008D4BE0">
          <w:rPr>
            <w:rFonts w:hint="eastAsia"/>
            <w:b/>
            <w:bCs/>
            <w:rPrChange w:id="62" w:author="曹 好" w:date="2022-06-06T00:34:00Z">
              <w:rPr>
                <w:rFonts w:hint="eastAsia"/>
              </w:rPr>
            </w:rPrChange>
          </w:rPr>
          <w:t>基于多智能体的社交网络诈骗信息主动监测和预警系统</w:t>
        </w:r>
      </w:ins>
      <w:del w:id="63" w:author="曹 好" w:date="2022-06-06T00:33:00Z">
        <w:r w:rsidRPr="0006216B" w:rsidDel="008D4BE0">
          <w:rPr>
            <w:b/>
          </w:rPr>
          <w:delText>基于</w:delText>
        </w:r>
        <w:r w:rsidR="00BE08A0" w:rsidDel="008D4BE0">
          <w:rPr>
            <w:rFonts w:hint="eastAsia"/>
            <w:b/>
          </w:rPr>
          <w:delText>开源</w:delText>
        </w:r>
        <w:r w:rsidRPr="0006216B" w:rsidDel="008D4BE0">
          <w:rPr>
            <w:b/>
          </w:rPr>
          <w:delText>情报机器人的社交网络诈骗态势感知和传播预警系统</w:delText>
        </w:r>
      </w:del>
      <w:r w:rsidRPr="0006216B">
        <w:rPr>
          <w:rFonts w:hint="eastAsia"/>
          <w:b/>
        </w:rPr>
        <w:t>。</w:t>
      </w:r>
    </w:p>
    <w:p w14:paraId="73D7F5B0" w14:textId="1205919C" w:rsidR="00840819" w:rsidRPr="00F56DDD" w:rsidRDefault="003158FE">
      <w:pPr>
        <w:rPr>
          <w:bCs/>
        </w:rPr>
        <w:pPrChange w:id="64" w:author="曹 好" w:date="2022-06-03T15:37:00Z">
          <w:pPr>
            <w:spacing w:before="156"/>
            <w:ind w:firstLine="480"/>
          </w:pPr>
        </w:pPrChange>
      </w:pPr>
      <w:r>
        <w:rPr>
          <w:rFonts w:hint="eastAsia"/>
          <w:bCs/>
        </w:rPr>
        <w:t>由于社交网络平台的开放、传播速度快、传播范围广</w:t>
      </w:r>
      <w:r w:rsidR="00C9344B">
        <w:rPr>
          <w:rFonts w:hint="eastAsia"/>
          <w:bCs/>
        </w:rPr>
        <w:t>，数据量大</w:t>
      </w:r>
      <w:r>
        <w:rPr>
          <w:rFonts w:hint="eastAsia"/>
          <w:bCs/>
        </w:rPr>
        <w:t>，传统的</w:t>
      </w:r>
      <w:r w:rsidR="008F0B2B">
        <w:rPr>
          <w:rFonts w:hint="eastAsia"/>
          <w:bCs/>
        </w:rPr>
        <w:t>平台检测</w:t>
      </w:r>
      <w:r w:rsidR="00E4067D" w:rsidRPr="00E4067D">
        <w:rPr>
          <w:rFonts w:hint="eastAsia"/>
        </w:rPr>
        <w:t>(</w:t>
      </w:r>
      <w:r w:rsidR="00E4067D" w:rsidRPr="00E4067D">
        <w:t>1)</w:t>
      </w:r>
      <w:del w:id="65" w:author="曹 好" w:date="2022-06-03T15:22:00Z">
        <w:r w:rsidR="008F0B2B" w:rsidRPr="00C9344B" w:rsidDel="00A167DF">
          <w:rPr>
            <w:rFonts w:hint="eastAsia"/>
          </w:rPr>
          <w:delText>难以应对</w:delText>
        </w:r>
        <w:r w:rsidR="006B28F3" w:rsidRPr="006B28F3" w:rsidDel="00A167DF">
          <w:rPr>
            <w:rFonts w:hint="eastAsia"/>
          </w:rPr>
          <w:delText>层出不穷</w:delText>
        </w:r>
        <w:r w:rsidR="006B28F3" w:rsidDel="00A167DF">
          <w:rPr>
            <w:rFonts w:hint="eastAsia"/>
          </w:rPr>
          <w:delText>的</w:delText>
        </w:r>
        <w:r w:rsidR="006B28F3" w:rsidRPr="006B28F3" w:rsidDel="00A167DF">
          <w:rPr>
            <w:rFonts w:hint="eastAsia"/>
          </w:rPr>
          <w:delText>诈骗手段，不断涌现</w:delText>
        </w:r>
        <w:r w:rsidR="006B28F3" w:rsidDel="00A167DF">
          <w:rPr>
            <w:rFonts w:hint="eastAsia"/>
          </w:rPr>
          <w:delText>的</w:delText>
        </w:r>
        <w:r w:rsidR="006B28F3" w:rsidRPr="006B28F3" w:rsidDel="00A167DF">
          <w:rPr>
            <w:rFonts w:hint="eastAsia"/>
          </w:rPr>
          <w:delText>新的诈骗方式</w:delText>
        </w:r>
      </w:del>
      <w:proofErr w:type="gramStart"/>
      <w:ins w:id="66" w:author="曹 好" w:date="2022-06-03T15:22:00Z">
        <w:r w:rsidR="00A167DF">
          <w:rPr>
            <w:rFonts w:hint="eastAsia"/>
          </w:rPr>
          <w:t>受数据集大小</w:t>
        </w:r>
        <w:proofErr w:type="gramEnd"/>
        <w:r w:rsidR="00A167DF">
          <w:rPr>
            <w:rFonts w:hint="eastAsia"/>
          </w:rPr>
          <w:t>和质量的影响，难以</w:t>
        </w:r>
      </w:ins>
      <w:ins w:id="67" w:author="曹 好" w:date="2022-06-03T15:23:00Z">
        <w:r w:rsidR="00A167DF">
          <w:rPr>
            <w:rFonts w:hint="eastAsia"/>
          </w:rPr>
          <w:t>应对样式多样的诈骗信息</w:t>
        </w:r>
      </w:ins>
      <w:r w:rsidR="00C9344B">
        <w:rPr>
          <w:rFonts w:hint="eastAsia"/>
        </w:rPr>
        <w:t>；</w:t>
      </w:r>
      <w:r w:rsidR="00E4067D" w:rsidRPr="00A167DF">
        <w:rPr>
          <w:highlight w:val="yellow"/>
          <w:rPrChange w:id="68" w:author="曹 好" w:date="2022-06-03T15:21:00Z">
            <w:rPr/>
          </w:rPrChange>
        </w:rPr>
        <w:t>(2)</w:t>
      </w:r>
      <w:r w:rsidR="008F0B2B" w:rsidRPr="00A167DF">
        <w:rPr>
          <w:rFonts w:hint="eastAsia"/>
          <w:highlight w:val="yellow"/>
          <w:rPrChange w:id="69" w:author="曹 好" w:date="2022-06-03T15:21:00Z">
            <w:rPr>
              <w:rFonts w:hint="eastAsia"/>
            </w:rPr>
          </w:rPrChange>
        </w:rPr>
        <w:t>无法做到对诈骗信息的</w:t>
      </w:r>
      <w:r w:rsidR="00C9344B" w:rsidRPr="00A167DF">
        <w:rPr>
          <w:rFonts w:hint="eastAsia"/>
          <w:highlight w:val="yellow"/>
          <w:rPrChange w:id="70" w:author="曹 好" w:date="2022-06-03T15:21:00Z">
            <w:rPr>
              <w:rFonts w:hint="eastAsia"/>
            </w:rPr>
          </w:rPrChange>
        </w:rPr>
        <w:t>传播范围和</w:t>
      </w:r>
      <w:r w:rsidR="008F0B2B" w:rsidRPr="00A167DF">
        <w:rPr>
          <w:rFonts w:hint="eastAsia"/>
          <w:highlight w:val="yellow"/>
          <w:rPrChange w:id="71" w:author="曹 好" w:date="2022-06-03T15:21:00Z">
            <w:rPr>
              <w:rFonts w:hint="eastAsia"/>
            </w:rPr>
          </w:rPrChange>
        </w:rPr>
        <w:t>影响力</w:t>
      </w:r>
      <w:r w:rsidR="00C9344B" w:rsidRPr="00A167DF">
        <w:rPr>
          <w:rFonts w:hint="eastAsia"/>
          <w:highlight w:val="yellow"/>
          <w:rPrChange w:id="72" w:author="曹 好" w:date="2022-06-03T15:21:00Z">
            <w:rPr>
              <w:rFonts w:hint="eastAsia"/>
            </w:rPr>
          </w:rPrChange>
        </w:rPr>
        <w:t>进行评估</w:t>
      </w:r>
      <w:r w:rsidR="008F0B2B" w:rsidRPr="00A167DF">
        <w:rPr>
          <w:rFonts w:hint="eastAsia"/>
          <w:highlight w:val="yellow"/>
          <w:rPrChange w:id="73" w:author="曹 好" w:date="2022-06-03T15:21:00Z">
            <w:rPr>
              <w:rFonts w:hint="eastAsia"/>
            </w:rPr>
          </w:rPrChange>
        </w:rPr>
        <w:t>，</w:t>
      </w:r>
      <w:r w:rsidR="00C9344B" w:rsidRPr="00A167DF">
        <w:rPr>
          <w:rFonts w:hint="eastAsia"/>
          <w:highlight w:val="yellow"/>
          <w:rPrChange w:id="74" w:author="曹 好" w:date="2022-06-03T15:21:00Z">
            <w:rPr>
              <w:rFonts w:hint="eastAsia"/>
            </w:rPr>
          </w:rPrChange>
        </w:rPr>
        <w:t>对</w:t>
      </w:r>
      <w:r w:rsidR="006B28F3" w:rsidRPr="00A167DF">
        <w:rPr>
          <w:rFonts w:hint="eastAsia"/>
          <w:highlight w:val="yellow"/>
          <w:rPrChange w:id="75" w:author="曹 好" w:date="2022-06-03T15:21:00Z">
            <w:rPr>
              <w:rFonts w:hint="eastAsia"/>
            </w:rPr>
          </w:rPrChange>
        </w:rPr>
        <w:t>易</w:t>
      </w:r>
      <w:r w:rsidR="00C9344B" w:rsidRPr="00A167DF">
        <w:rPr>
          <w:rFonts w:hint="eastAsia"/>
          <w:highlight w:val="yellow"/>
          <w:rPrChange w:id="76" w:author="曹 好" w:date="2022-06-03T15:21:00Z">
            <w:rPr>
              <w:rFonts w:hint="eastAsia"/>
            </w:rPr>
          </w:rPrChange>
        </w:rPr>
        <w:t>受害人</w:t>
      </w:r>
      <w:r w:rsidR="006B28F3" w:rsidRPr="00A167DF">
        <w:rPr>
          <w:rFonts w:hint="eastAsia"/>
          <w:highlight w:val="yellow"/>
          <w:rPrChange w:id="77" w:author="曹 好" w:date="2022-06-03T15:21:00Z">
            <w:rPr>
              <w:rFonts w:hint="eastAsia"/>
            </w:rPr>
          </w:rPrChange>
        </w:rPr>
        <w:t>员</w:t>
      </w:r>
      <w:r w:rsidR="00C9344B" w:rsidRPr="00A167DF">
        <w:rPr>
          <w:rFonts w:hint="eastAsia"/>
          <w:highlight w:val="yellow"/>
          <w:rPrChange w:id="78" w:author="曹 好" w:date="2022-06-03T15:21:00Z">
            <w:rPr>
              <w:rFonts w:hint="eastAsia"/>
            </w:rPr>
          </w:rPrChange>
        </w:rPr>
        <w:t>进行及时预警；</w:t>
      </w:r>
      <w:r w:rsidR="00E4067D">
        <w:rPr>
          <w:rFonts w:hint="eastAsia"/>
        </w:rPr>
        <w:t>(</w:t>
      </w:r>
      <w:r w:rsidR="00E4067D">
        <w:t>3)</w:t>
      </w:r>
      <w:r w:rsidR="00C9344B" w:rsidRPr="00C9344B">
        <w:rPr>
          <w:rFonts w:hint="eastAsia"/>
        </w:rPr>
        <w:t>无法</w:t>
      </w:r>
      <w:r w:rsidRPr="00C9344B">
        <w:rPr>
          <w:rFonts w:hint="eastAsia"/>
        </w:rPr>
        <w:t>做到跨平台</w:t>
      </w:r>
      <w:r w:rsidR="008F0B2B" w:rsidRPr="00C9344B">
        <w:rPr>
          <w:rFonts w:hint="eastAsia"/>
        </w:rPr>
        <w:t>情报</w:t>
      </w:r>
      <w:r w:rsidR="008F0B2B" w:rsidRPr="00C9344B">
        <w:rPr>
          <w:rFonts w:hint="eastAsia"/>
        </w:rPr>
        <w:lastRenderedPageBreak/>
        <w:t>收集</w:t>
      </w:r>
      <w:r w:rsidRPr="00C9344B">
        <w:rPr>
          <w:rFonts w:hint="eastAsia"/>
        </w:rPr>
        <w:t>以及态势感知。</w:t>
      </w:r>
      <w:r>
        <w:rPr>
          <w:rFonts w:hint="eastAsia"/>
          <w:bCs/>
        </w:rPr>
        <w:t>为了解决这些问题，</w:t>
      </w:r>
      <w:r w:rsidR="00C9344B" w:rsidRPr="00E4067D">
        <w:rPr>
          <w:rFonts w:hint="eastAsia"/>
          <w:bCs/>
        </w:rPr>
        <w:t>我们提出了</w:t>
      </w:r>
      <w:r w:rsidR="00E4067D" w:rsidRPr="00E4067D">
        <w:rPr>
          <w:rFonts w:hint="eastAsia"/>
        </w:rPr>
        <w:t>(</w:t>
      </w:r>
      <w:r w:rsidR="00E4067D" w:rsidRPr="00E4067D">
        <w:t>1)</w:t>
      </w:r>
      <w:r w:rsidR="00C9344B" w:rsidRPr="00E4067D">
        <w:rPr>
          <w:rFonts w:hint="eastAsia"/>
        </w:rPr>
        <w:t>基于</w:t>
      </w:r>
      <w:r w:rsidR="00F56DDD">
        <w:rPr>
          <w:rFonts w:hint="eastAsia"/>
        </w:rPr>
        <w:t>数据增强的</w:t>
      </w:r>
      <w:proofErr w:type="gramStart"/>
      <w:r w:rsidR="00C9344B" w:rsidRPr="00E4067D">
        <w:rPr>
          <w:rFonts w:hint="eastAsia"/>
        </w:rPr>
        <w:t>半监督</w:t>
      </w:r>
      <w:proofErr w:type="gramEnd"/>
      <w:r w:rsidR="00C9344B" w:rsidRPr="00E4067D">
        <w:rPr>
          <w:rFonts w:hint="eastAsia"/>
        </w:rPr>
        <w:t>诈骗信息检测模型来应对层出不穷的新型诈骗手段；</w:t>
      </w:r>
      <w:r w:rsidR="00E4067D" w:rsidRPr="00E4067D">
        <w:rPr>
          <w:rFonts w:hint="eastAsia"/>
        </w:rPr>
        <w:t>(</w:t>
      </w:r>
      <w:r w:rsidR="00E4067D" w:rsidRPr="00E4067D">
        <w:t>2)</w:t>
      </w:r>
      <w:r w:rsidR="00C9344B" w:rsidRPr="00A167DF">
        <w:rPr>
          <w:rFonts w:hint="eastAsia"/>
          <w:highlight w:val="yellow"/>
          <w:rPrChange w:id="79" w:author="曹 好" w:date="2022-06-03T15:23:00Z">
            <w:rPr>
              <w:rFonts w:hint="eastAsia"/>
            </w:rPr>
          </w:rPrChange>
        </w:rPr>
        <w:t>通过对诈骗信息进行传播建模，精准</w:t>
      </w:r>
      <w:r w:rsidR="00EE7475" w:rsidRPr="00A167DF">
        <w:rPr>
          <w:rFonts w:hint="eastAsia"/>
          <w:highlight w:val="yellow"/>
          <w:rPrChange w:id="80" w:author="曹 好" w:date="2022-06-03T15:23:00Z">
            <w:rPr>
              <w:rFonts w:hint="eastAsia"/>
            </w:rPr>
          </w:rPrChange>
        </w:rPr>
        <w:t>追踪和模拟诈骗信息传播过程，准确评估诈骗信息危害，及时向高危受害人群预警；</w:t>
      </w:r>
      <w:r w:rsidR="00E4067D" w:rsidRPr="00E4067D">
        <w:rPr>
          <w:rFonts w:hint="eastAsia"/>
        </w:rPr>
        <w:t>(</w:t>
      </w:r>
      <w:r w:rsidR="00E4067D" w:rsidRPr="00E4067D">
        <w:t>3)</w:t>
      </w:r>
      <w:r w:rsidR="00EE7475" w:rsidRPr="00E4067D">
        <w:rPr>
          <w:rFonts w:hint="eastAsia"/>
        </w:rPr>
        <w:t>针对引导</w:t>
      </w:r>
      <w:proofErr w:type="gramStart"/>
      <w:r w:rsidR="00EE7475" w:rsidRPr="00E4067D">
        <w:rPr>
          <w:rFonts w:hint="eastAsia"/>
        </w:rPr>
        <w:t>私聊或</w:t>
      </w:r>
      <w:proofErr w:type="gramEnd"/>
      <w:r w:rsidR="00EE7475" w:rsidRPr="00E4067D">
        <w:rPr>
          <w:rFonts w:hint="eastAsia"/>
        </w:rPr>
        <w:t>利用跨平台社交网络绕开检测的诈骗分子，利用智能对话机器人主动向诈骗分子发起对话，进行情报收集。</w:t>
      </w:r>
      <w:r w:rsidR="00E4067D" w:rsidRPr="00E4067D">
        <w:rPr>
          <w:rFonts w:hint="eastAsia"/>
        </w:rPr>
        <w:t>从多角度、跨平台来收集情报，识别诈骗信息和诈骗分子。</w:t>
      </w:r>
    </w:p>
    <w:p w14:paraId="3EF944D1" w14:textId="77777777" w:rsidR="00840819" w:rsidRDefault="00840819">
      <w:pPr>
        <w:pPrChange w:id="81" w:author="曹 好" w:date="2022-06-03T15:37:00Z">
          <w:pPr>
            <w:spacing w:before="156"/>
            <w:ind w:firstLine="480"/>
          </w:pPr>
        </w:pPrChange>
      </w:pPr>
    </w:p>
    <w:p w14:paraId="7BD1E4B5" w14:textId="77777777" w:rsidR="00840819" w:rsidRDefault="00840819">
      <w:pPr>
        <w:sectPr w:rsidR="00840819" w:rsidSect="00B36150">
          <w:pgSz w:w="11906" w:h="16838"/>
          <w:pgMar w:top="1440" w:right="1466" w:bottom="1440" w:left="1620" w:header="851" w:footer="992" w:gutter="0"/>
          <w:cols w:space="425"/>
          <w:docGrid w:type="lines" w:linePitch="312"/>
        </w:sectPr>
        <w:pPrChange w:id="82" w:author="曹 好" w:date="2022-06-03T15:37:00Z">
          <w:pPr>
            <w:spacing w:before="156"/>
            <w:ind w:firstLine="480"/>
          </w:pPr>
        </w:pPrChange>
      </w:pPr>
    </w:p>
    <w:p w14:paraId="3E3FEB57" w14:textId="4F24CCFB" w:rsidR="00840819" w:rsidRPr="007F7155" w:rsidRDefault="00563ECB">
      <w:pPr>
        <w:pStyle w:val="2"/>
        <w:pPrChange w:id="83" w:author="曹 好" w:date="2022-06-03T15:37:00Z">
          <w:pPr>
            <w:pStyle w:val="2-"/>
            <w:spacing w:before="156"/>
            <w:ind w:firstLine="562"/>
          </w:pPr>
        </w:pPrChange>
      </w:pPr>
      <w:bookmarkStart w:id="84" w:name="_Toc105369068"/>
      <w:r>
        <w:rPr>
          <w:rFonts w:hint="eastAsia"/>
        </w:rPr>
        <w:lastRenderedPageBreak/>
        <w:t>作品</w:t>
      </w:r>
      <w:r>
        <w:t>价值</w:t>
      </w:r>
      <w:bookmarkEnd w:id="84"/>
    </w:p>
    <w:p w14:paraId="0DB10596" w14:textId="67CB90E2" w:rsidR="003158FE" w:rsidRDefault="003158FE">
      <w:pPr>
        <w:pPrChange w:id="85" w:author="曹 好" w:date="2022-06-03T15:37:00Z">
          <w:pPr>
            <w:spacing w:before="156"/>
            <w:ind w:firstLineChars="200" w:firstLine="480"/>
          </w:pPr>
        </w:pPrChange>
      </w:pPr>
      <w:proofErr w:type="gramStart"/>
      <w:r>
        <w:rPr>
          <w:rFonts w:hint="eastAsia"/>
        </w:rPr>
        <w:t>在腾讯</w:t>
      </w:r>
      <w:proofErr w:type="gramEnd"/>
      <w:r>
        <w:rPr>
          <w:rFonts w:hint="eastAsia"/>
        </w:rPr>
        <w:t>1</w:t>
      </w:r>
      <w:r>
        <w:t>10</w:t>
      </w:r>
      <w:r>
        <w:rPr>
          <w:rFonts w:hint="eastAsia"/>
        </w:rPr>
        <w:t>发布的《</w:t>
      </w:r>
      <w:r>
        <w:t>2020</w:t>
      </w:r>
      <w:r>
        <w:rPr>
          <w:rFonts w:hint="eastAsia"/>
        </w:rPr>
        <w:t>年网络诈骗治理报告》</w:t>
      </w:r>
      <w:r>
        <w:rPr>
          <w:rStyle w:val="af0"/>
          <w:rFonts w:ascii="宋体" w:hAnsi="宋体" w:cs="DFKai-SB"/>
          <w:bCs/>
        </w:rPr>
        <w:footnoteReference w:id="3"/>
      </w:r>
      <w:r>
        <w:rPr>
          <w:rFonts w:hint="eastAsia"/>
        </w:rPr>
        <w:t>中指出，交易诈骗、返利诈骗、兼职诈骗、仿冒诈骗、交友诈骗、低价利诱诈骗、色情诈骗、免费送诈骗、金融信用诈骗、杀猪盘</w:t>
      </w:r>
      <w:r w:rsidR="00D71AC7">
        <w:rPr>
          <w:rStyle w:val="af0"/>
          <w:rFonts w:ascii="宋体" w:hAnsi="宋体" w:cs="DFKai-SB"/>
          <w:bCs/>
        </w:rPr>
        <w:footnoteReference w:id="4"/>
      </w:r>
      <w:r w:rsidR="00D71AC7">
        <w:rPr>
          <w:rFonts w:hint="eastAsia"/>
        </w:rPr>
        <w:t>、杀鸡盘</w:t>
      </w:r>
      <w:r w:rsidR="00D71AC7">
        <w:rPr>
          <w:rStyle w:val="af0"/>
          <w:rFonts w:ascii="宋体" w:hAnsi="宋体" w:cs="DFKai-SB"/>
          <w:bCs/>
        </w:rPr>
        <w:footnoteReference w:id="5"/>
      </w:r>
      <w:r>
        <w:rPr>
          <w:rFonts w:hint="eastAsia"/>
        </w:rPr>
        <w:t>诈骗等经典网络诈骗类型的受害人大多集中在</w:t>
      </w:r>
      <w:r>
        <w:rPr>
          <w:rFonts w:hint="eastAsia"/>
        </w:rPr>
        <w:t>2</w:t>
      </w:r>
      <w:r>
        <w:t>0-29</w:t>
      </w:r>
      <w:r>
        <w:rPr>
          <w:rFonts w:hint="eastAsia"/>
        </w:rPr>
        <w:t>岁，年轻人的占比居高不下，受骗金额也动辄上万。</w:t>
      </w:r>
    </w:p>
    <w:p w14:paraId="5AE806AE" w14:textId="2D009090" w:rsidR="003158FE" w:rsidRDefault="003158FE">
      <w:pPr>
        <w:pPrChange w:id="88" w:author="曹 好" w:date="2022-06-03T15:37:00Z">
          <w:pPr>
            <w:spacing w:before="156"/>
            <w:ind w:firstLineChars="200" w:firstLine="480"/>
          </w:pPr>
        </w:pPrChange>
      </w:pPr>
      <w:r>
        <w:rPr>
          <w:rFonts w:hint="eastAsia"/>
        </w:rPr>
        <w:t>诈骗案件中的大部分受害者并不是防范意识不够或者心理防线太脆弱，而是骗子知道如何“对症下药”，实施精准打击。最高检在</w:t>
      </w:r>
      <w:r>
        <w:rPr>
          <w:rFonts w:hint="eastAsia"/>
        </w:rPr>
        <w:t>2</w:t>
      </w:r>
      <w:r>
        <w:t>021</w:t>
      </w:r>
      <w:r>
        <w:rPr>
          <w:rFonts w:hint="eastAsia"/>
        </w:rPr>
        <w:t>年</w:t>
      </w:r>
      <w:r>
        <w:rPr>
          <w:rFonts w:hint="eastAsia"/>
        </w:rPr>
        <w:t>4</w:t>
      </w:r>
      <w:r>
        <w:rPr>
          <w:rFonts w:hint="eastAsia"/>
        </w:rPr>
        <w:t>月公布的数据</w:t>
      </w:r>
      <w:r>
        <w:rPr>
          <w:rStyle w:val="af0"/>
          <w:rFonts w:ascii="宋体" w:hAnsi="宋体" w:cs="DFKai-SB"/>
          <w:bCs/>
        </w:rPr>
        <w:footnoteReference w:id="6"/>
      </w:r>
      <w:r>
        <w:rPr>
          <w:rFonts w:hint="eastAsia"/>
        </w:rPr>
        <w:t>中提到，</w:t>
      </w:r>
      <w:r>
        <w:rPr>
          <w:rFonts w:hint="eastAsia"/>
        </w:rPr>
        <w:t>2</w:t>
      </w:r>
      <w:r>
        <w:t>020</w:t>
      </w:r>
      <w:r>
        <w:rPr>
          <w:rFonts w:hint="eastAsia"/>
        </w:rPr>
        <w:t>年，</w:t>
      </w:r>
      <w:r>
        <w:rPr>
          <w:rFonts w:hint="eastAsia"/>
        </w:rPr>
        <w:t>2</w:t>
      </w:r>
      <w:r>
        <w:t>5%</w:t>
      </w:r>
      <w:r>
        <w:rPr>
          <w:rFonts w:hint="eastAsia"/>
        </w:rPr>
        <w:t>的网络诈骗都是在获取了公民的个人信息后才开始犯罪的。而社交网络平台正是因为具有社交性、公开性、传播性、实时性等特殊性质，使得人们的个人信息在社交平台上更加唾手可得。</w:t>
      </w:r>
    </w:p>
    <w:p w14:paraId="66630EBD" w14:textId="1F36D82B" w:rsidR="003158FE" w:rsidRDefault="003158FE">
      <w:pPr>
        <w:pPrChange w:id="90" w:author="曹 好" w:date="2022-06-03T15:37:00Z">
          <w:pPr>
            <w:spacing w:before="156"/>
            <w:ind w:firstLineChars="200" w:firstLine="480"/>
          </w:pPr>
        </w:pPrChange>
      </w:pPr>
      <w:proofErr w:type="gramStart"/>
      <w:r>
        <w:rPr>
          <w:rFonts w:hint="eastAsia"/>
        </w:rPr>
        <w:t>微博是</w:t>
      </w:r>
      <w:proofErr w:type="gramEnd"/>
      <w:r>
        <w:rPr>
          <w:rFonts w:hint="eastAsia"/>
        </w:rPr>
        <w:t>指一种基于用户关系信息分享、传播以及获取的通过关注机制分享简短实时信息的广播式的社交媒体、网络平台，允许用户通过</w:t>
      </w:r>
      <w:r>
        <w:rPr>
          <w:rFonts w:hint="eastAsia"/>
        </w:rPr>
        <w:t>Web</w:t>
      </w:r>
      <w:r>
        <w:rPr>
          <w:rFonts w:hint="eastAsia"/>
        </w:rPr>
        <w:t>、</w:t>
      </w:r>
      <w:proofErr w:type="spellStart"/>
      <w:r>
        <w:rPr>
          <w:rFonts w:hint="eastAsia"/>
        </w:rPr>
        <w:t>Wap</w:t>
      </w:r>
      <w:proofErr w:type="spellEnd"/>
      <w:r>
        <w:rPr>
          <w:rFonts w:hint="eastAsia"/>
        </w:rPr>
        <w:t>、</w:t>
      </w:r>
      <w:r w:rsidRPr="00692FE8">
        <w:rPr>
          <w:rFonts w:hint="eastAsia"/>
        </w:rPr>
        <w:t>Mail</w:t>
      </w:r>
      <w:r w:rsidRPr="00692FE8">
        <w:rPr>
          <w:rFonts w:hint="eastAsia"/>
        </w:rPr>
        <w:t>、</w:t>
      </w:r>
      <w:r w:rsidRPr="00692FE8">
        <w:rPr>
          <w:rFonts w:hint="eastAsia"/>
        </w:rPr>
        <w:t>App</w:t>
      </w:r>
      <w:r w:rsidRPr="00692FE8">
        <w:rPr>
          <w:rFonts w:hint="eastAsia"/>
        </w:rPr>
        <w:t>、</w:t>
      </w:r>
      <w:r w:rsidRPr="00692FE8">
        <w:rPr>
          <w:rFonts w:hint="eastAsia"/>
        </w:rPr>
        <w:t>IM</w:t>
      </w:r>
      <w:r w:rsidRPr="00692FE8">
        <w:rPr>
          <w:rFonts w:hint="eastAsia"/>
        </w:rPr>
        <w:t>、</w:t>
      </w:r>
      <w:r w:rsidRPr="00692FE8">
        <w:rPr>
          <w:rFonts w:hint="eastAsia"/>
        </w:rPr>
        <w:t>SMS</w:t>
      </w:r>
      <w:r w:rsidRPr="00692FE8">
        <w:rPr>
          <w:rFonts w:hint="eastAsia"/>
        </w:rPr>
        <w:t>以及用户可以通过</w:t>
      </w:r>
      <w:r w:rsidRPr="00692FE8">
        <w:rPr>
          <w:rFonts w:hint="eastAsia"/>
        </w:rPr>
        <w:t>PC</w:t>
      </w:r>
      <w:r w:rsidRPr="00692FE8">
        <w:rPr>
          <w:rFonts w:hint="eastAsia"/>
        </w:rPr>
        <w:t>、手机等多种移动终端接入，以文字、图片、视频等多媒体形式，实现信息的即时分享、传播互动</w:t>
      </w:r>
      <w:r>
        <w:rPr>
          <w:rStyle w:val="af0"/>
          <w:rFonts w:ascii="宋体" w:hAnsi="宋体" w:cs="DFKai-SB"/>
          <w:bCs/>
        </w:rPr>
        <w:footnoteReference w:id="7"/>
      </w:r>
      <w:r w:rsidRPr="00692FE8">
        <w:rPr>
          <w:rFonts w:hint="eastAsia"/>
        </w:rPr>
        <w:t>。</w:t>
      </w:r>
      <w:proofErr w:type="gramStart"/>
      <w:r>
        <w:rPr>
          <w:rFonts w:hint="eastAsia"/>
        </w:rPr>
        <w:t>微博中</w:t>
      </w:r>
      <w:proofErr w:type="gramEnd"/>
      <w:r>
        <w:rPr>
          <w:rFonts w:hint="eastAsia"/>
        </w:rPr>
        <w:t>存在的诈骗信息数量庞大，不少不法分子通过用同音词和</w:t>
      </w:r>
      <w:proofErr w:type="gramStart"/>
      <w:r>
        <w:rPr>
          <w:rFonts w:hint="eastAsia"/>
        </w:rPr>
        <w:t>类似词</w:t>
      </w:r>
      <w:proofErr w:type="gramEnd"/>
      <w:r>
        <w:rPr>
          <w:rFonts w:hint="eastAsia"/>
        </w:rPr>
        <w:t>替换敏感词（如</w:t>
      </w:r>
      <w:r>
        <w:fldChar w:fldCharType="begin"/>
      </w:r>
      <w:r>
        <w:instrText xml:space="preserve"> </w:instrText>
      </w:r>
      <w:r>
        <w:rPr>
          <w:rFonts w:hint="eastAsia"/>
        </w:rPr>
        <w:instrText>REF _Ref97754171 \h</w:instrText>
      </w:r>
      <w:r>
        <w:instrText xml:space="preserve"> </w:instrText>
      </w:r>
      <w:r>
        <w:fldChar w:fldCharType="separate"/>
      </w:r>
      <w:ins w:id="92"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4</w:t>
        </w:r>
      </w:ins>
      <w:del w:id="93"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4</w:delText>
        </w:r>
      </w:del>
      <w:r>
        <w:fldChar w:fldCharType="end"/>
      </w:r>
      <w:r>
        <w:rPr>
          <w:rFonts w:hint="eastAsia"/>
        </w:rPr>
        <w:t>）、引导</w:t>
      </w:r>
      <w:proofErr w:type="gramStart"/>
      <w:r>
        <w:rPr>
          <w:rFonts w:hint="eastAsia"/>
        </w:rPr>
        <w:t>微博用户</w:t>
      </w:r>
      <w:proofErr w:type="gramEnd"/>
      <w:r>
        <w:rPr>
          <w:rFonts w:hint="eastAsia"/>
        </w:rPr>
        <w:t>加入</w:t>
      </w:r>
      <w:r>
        <w:rPr>
          <w:rFonts w:hint="eastAsia"/>
        </w:rPr>
        <w:t>Q</w:t>
      </w:r>
      <w:r>
        <w:t>Q</w:t>
      </w:r>
      <w:r>
        <w:rPr>
          <w:rFonts w:hint="eastAsia"/>
        </w:rPr>
        <w:t>群和</w:t>
      </w:r>
      <w:proofErr w:type="gramStart"/>
      <w:r>
        <w:rPr>
          <w:rFonts w:hint="eastAsia"/>
        </w:rPr>
        <w:t>微信群或者</w:t>
      </w:r>
      <w:proofErr w:type="gramEnd"/>
      <w:r>
        <w:rPr>
          <w:rFonts w:hint="eastAsia"/>
        </w:rPr>
        <w:t>进行私聊（如</w:t>
      </w:r>
      <w:r>
        <w:fldChar w:fldCharType="begin"/>
      </w:r>
      <w:r>
        <w:instrText xml:space="preserve"> </w:instrText>
      </w:r>
      <w:r>
        <w:rPr>
          <w:rFonts w:hint="eastAsia"/>
        </w:rPr>
        <w:instrText>REF _Ref97753364 \h</w:instrText>
      </w:r>
      <w:r>
        <w:instrText xml:space="preserve"> </w:instrText>
      </w:r>
      <w:r>
        <w:fldChar w:fldCharType="separate"/>
      </w:r>
      <w:ins w:id="94"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5</w:t>
        </w:r>
      </w:ins>
      <w:del w:id="95"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5</w:delText>
        </w:r>
      </w:del>
      <w:r>
        <w:fldChar w:fldCharType="end"/>
      </w:r>
      <w:r>
        <w:rPr>
          <w:rFonts w:hint="eastAsia"/>
        </w:rPr>
        <w:t>、</w:t>
      </w:r>
      <w:r>
        <w:fldChar w:fldCharType="begin"/>
      </w:r>
      <w:r>
        <w:instrText xml:space="preserve"> </w:instrText>
      </w:r>
      <w:r>
        <w:rPr>
          <w:rFonts w:hint="eastAsia"/>
        </w:rPr>
        <w:instrText>REF _Ref97754161 \h</w:instrText>
      </w:r>
      <w:r>
        <w:instrText xml:space="preserve"> </w:instrText>
      </w:r>
      <w:r>
        <w:fldChar w:fldCharType="separate"/>
      </w:r>
      <w:ins w:id="96"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6</w:t>
        </w:r>
      </w:ins>
      <w:del w:id="97"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6</w:delText>
        </w:r>
      </w:del>
      <w:r>
        <w:fldChar w:fldCharType="end"/>
      </w:r>
      <w:r>
        <w:rPr>
          <w:rFonts w:hint="eastAsia"/>
        </w:rPr>
        <w:t>）、将诈骗信息隐藏在网址链接中（如</w:t>
      </w:r>
      <w:r>
        <w:fldChar w:fldCharType="begin"/>
      </w:r>
      <w:r>
        <w:instrText xml:space="preserve"> </w:instrText>
      </w:r>
      <w:r>
        <w:rPr>
          <w:rFonts w:hint="eastAsia"/>
        </w:rPr>
        <w:instrText>REF _Ref97886377 \h</w:instrText>
      </w:r>
      <w:r>
        <w:instrText xml:space="preserve"> </w:instrText>
      </w:r>
      <w:r>
        <w:fldChar w:fldCharType="separate"/>
      </w:r>
      <w:ins w:id="98"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7</w:t>
        </w:r>
      </w:ins>
      <w:del w:id="99"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7</w:delText>
        </w:r>
      </w:del>
      <w:r>
        <w:fldChar w:fldCharType="end"/>
      </w:r>
      <w:r>
        <w:rPr>
          <w:rFonts w:hint="eastAsia"/>
        </w:rPr>
        <w:t>）等手段，</w:t>
      </w:r>
      <w:proofErr w:type="gramStart"/>
      <w:r>
        <w:rPr>
          <w:rFonts w:hint="eastAsia"/>
        </w:rPr>
        <w:t>逃避微博平台</w:t>
      </w:r>
      <w:proofErr w:type="gramEnd"/>
      <w:r>
        <w:rPr>
          <w:rFonts w:hint="eastAsia"/>
        </w:rPr>
        <w:t>的垃圾信息自动检测功能。</w:t>
      </w:r>
    </w:p>
    <w:p w14:paraId="01394726" w14:textId="7B5C00C4" w:rsidR="003158FE" w:rsidRDefault="0038051F">
      <w:pPr>
        <w:pStyle w:val="a9"/>
        <w:spacing w:after="312"/>
        <w:pPrChange w:id="100" w:author="曹 好" w:date="2022-06-03T15:37:00Z">
          <w:pPr>
            <w:pStyle w:val="a9"/>
            <w:spacing w:before="156"/>
            <w:ind w:firstLine="420"/>
          </w:pPr>
        </w:pPrChange>
      </w:pPr>
      <w:r w:rsidRPr="000C148B">
        <w:rPr>
          <w:noProof/>
        </w:rPr>
        <w:drawing>
          <wp:inline distT="0" distB="0" distL="0" distR="0" wp14:anchorId="5FB2BF0D" wp14:editId="39B42EB7">
            <wp:extent cx="3829957" cy="69738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0913" cy="701198"/>
                    </a:xfrm>
                    <a:prstGeom prst="rect">
                      <a:avLst/>
                    </a:prstGeom>
                  </pic:spPr>
                </pic:pic>
              </a:graphicData>
            </a:graphic>
          </wp:inline>
        </w:drawing>
      </w:r>
    </w:p>
    <w:p w14:paraId="0D6B3228" w14:textId="02F144F6" w:rsidR="003158FE" w:rsidRPr="001314A3" w:rsidRDefault="003158FE">
      <w:pPr>
        <w:pStyle w:val="a9"/>
        <w:spacing w:after="312"/>
        <w:pPrChange w:id="101" w:author="曹 好" w:date="2022-06-03T15:37:00Z">
          <w:pPr>
            <w:pStyle w:val="a9"/>
            <w:spacing w:before="156"/>
            <w:ind w:firstLine="420"/>
          </w:pPr>
        </w:pPrChange>
      </w:pPr>
      <w:bookmarkStart w:id="102" w:name="_Ref97754171"/>
      <w:r>
        <w:rPr>
          <w:rFonts w:hint="eastAsia"/>
        </w:rPr>
        <w:t>图</w:t>
      </w:r>
      <w:r>
        <w:rPr>
          <w:rFonts w:hint="eastAsia"/>
        </w:rPr>
        <w:t xml:space="preserve"> </w:t>
      </w:r>
      <w:ins w:id="10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0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5" w:author="曹 好" w:date="2022-06-06T00:50:00Z">
        <w:r w:rsidR="00166C1F">
          <w:rPr>
            <w:noProof/>
          </w:rPr>
          <w:t>4</w:t>
        </w:r>
      </w:ins>
      <w:ins w:id="106" w:author="曹 好" w:date="2022-06-06T00:48:00Z">
        <w:r w:rsidR="00A50EBC">
          <w:fldChar w:fldCharType="end"/>
        </w:r>
      </w:ins>
      <w:del w:id="10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w:delText>
        </w:r>
        <w:r w:rsidR="00B23122" w:rsidDel="00AB2086">
          <w:fldChar w:fldCharType="end"/>
        </w:r>
      </w:del>
      <w:bookmarkEnd w:id="102"/>
      <w:r>
        <w:t xml:space="preserve"> </w:t>
      </w:r>
      <w:r>
        <w:rPr>
          <w:rFonts w:hint="eastAsia"/>
        </w:rPr>
        <w:t>使用同音词替换敏感词</w:t>
      </w:r>
    </w:p>
    <w:p w14:paraId="646FE898" w14:textId="5AAF47D9" w:rsidR="003158FE" w:rsidRPr="000C148B" w:rsidRDefault="0038051F">
      <w:pPr>
        <w:pStyle w:val="a9"/>
        <w:spacing w:after="312"/>
        <w:pPrChange w:id="108" w:author="曹 好" w:date="2022-06-03T15:37:00Z">
          <w:pPr>
            <w:pStyle w:val="a9"/>
            <w:spacing w:before="156"/>
            <w:ind w:firstLine="420"/>
          </w:pPr>
        </w:pPrChange>
      </w:pPr>
      <w:r w:rsidRPr="000C148B">
        <w:rPr>
          <w:noProof/>
        </w:rPr>
        <w:lastRenderedPageBreak/>
        <w:drawing>
          <wp:inline distT="0" distB="0" distL="0" distR="0" wp14:anchorId="682C7A8E" wp14:editId="382DB751">
            <wp:extent cx="3753611" cy="1489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7548" cy="1495059"/>
                    </a:xfrm>
                    <a:prstGeom prst="rect">
                      <a:avLst/>
                    </a:prstGeom>
                  </pic:spPr>
                </pic:pic>
              </a:graphicData>
            </a:graphic>
          </wp:inline>
        </w:drawing>
      </w:r>
    </w:p>
    <w:p w14:paraId="343B002D" w14:textId="30EA6F3D" w:rsidR="003158FE" w:rsidRDefault="003158FE">
      <w:pPr>
        <w:pStyle w:val="a9"/>
        <w:spacing w:after="312"/>
        <w:pPrChange w:id="109" w:author="曹 好" w:date="2022-06-03T15:37:00Z">
          <w:pPr>
            <w:pStyle w:val="a9"/>
            <w:spacing w:before="156"/>
            <w:ind w:firstLine="420"/>
          </w:pPr>
        </w:pPrChange>
      </w:pPr>
      <w:bookmarkStart w:id="110" w:name="_Ref97753364"/>
      <w:r>
        <w:rPr>
          <w:rFonts w:hint="eastAsia"/>
        </w:rPr>
        <w:t>图</w:t>
      </w:r>
      <w:r>
        <w:rPr>
          <w:rFonts w:hint="eastAsia"/>
        </w:rPr>
        <w:t xml:space="preserve"> </w:t>
      </w:r>
      <w:ins w:id="11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1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3" w:author="曹 好" w:date="2022-06-06T00:50:00Z">
        <w:r w:rsidR="00166C1F">
          <w:rPr>
            <w:noProof/>
          </w:rPr>
          <w:t>5</w:t>
        </w:r>
      </w:ins>
      <w:ins w:id="114" w:author="曹 好" w:date="2022-06-06T00:48:00Z">
        <w:r w:rsidR="00A50EBC">
          <w:fldChar w:fldCharType="end"/>
        </w:r>
      </w:ins>
      <w:del w:id="11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w:delText>
        </w:r>
        <w:r w:rsidR="00B23122" w:rsidDel="00AB2086">
          <w:fldChar w:fldCharType="end"/>
        </w:r>
      </w:del>
      <w:bookmarkEnd w:id="110"/>
      <w:r>
        <w:t xml:space="preserve"> </w:t>
      </w:r>
      <w:r w:rsidRPr="00B235AD">
        <w:rPr>
          <w:rFonts w:hint="eastAsia"/>
        </w:rPr>
        <w:t>引导</w:t>
      </w:r>
      <w:proofErr w:type="gramStart"/>
      <w:r w:rsidRPr="00B235AD">
        <w:rPr>
          <w:rFonts w:hint="eastAsia"/>
        </w:rPr>
        <w:t>微博用户</w:t>
      </w:r>
      <w:proofErr w:type="gramEnd"/>
      <w:r w:rsidRPr="00B235AD">
        <w:rPr>
          <w:rFonts w:hint="eastAsia"/>
        </w:rPr>
        <w:t>加</w:t>
      </w:r>
      <w:r w:rsidRPr="00B235AD">
        <w:t>QQ</w:t>
      </w:r>
    </w:p>
    <w:p w14:paraId="56827E2F" w14:textId="5AE4D188" w:rsidR="003158FE" w:rsidRPr="000C148B" w:rsidRDefault="0038051F">
      <w:pPr>
        <w:pStyle w:val="a9"/>
        <w:spacing w:after="312"/>
        <w:pPrChange w:id="116" w:author="曹 好" w:date="2022-06-03T15:37:00Z">
          <w:pPr>
            <w:pStyle w:val="a9"/>
            <w:spacing w:before="156"/>
            <w:ind w:firstLine="420"/>
          </w:pPr>
        </w:pPrChange>
      </w:pPr>
      <w:r w:rsidRPr="000C148B">
        <w:rPr>
          <w:noProof/>
        </w:rPr>
        <w:drawing>
          <wp:inline distT="0" distB="0" distL="0" distR="0" wp14:anchorId="2142C401" wp14:editId="05529760">
            <wp:extent cx="4156528" cy="12398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8043" cy="1249290"/>
                    </a:xfrm>
                    <a:prstGeom prst="rect">
                      <a:avLst/>
                    </a:prstGeom>
                  </pic:spPr>
                </pic:pic>
              </a:graphicData>
            </a:graphic>
          </wp:inline>
        </w:drawing>
      </w:r>
    </w:p>
    <w:p w14:paraId="672FC7FC" w14:textId="7B9AA989" w:rsidR="003158FE" w:rsidRDefault="003158FE">
      <w:pPr>
        <w:pStyle w:val="a9"/>
        <w:spacing w:after="312"/>
        <w:pPrChange w:id="117" w:author="曹 好" w:date="2022-06-03T15:37:00Z">
          <w:pPr>
            <w:pStyle w:val="a9"/>
            <w:spacing w:before="156"/>
            <w:ind w:firstLine="420"/>
          </w:pPr>
        </w:pPrChange>
      </w:pPr>
      <w:bookmarkStart w:id="118" w:name="_Ref97754161"/>
      <w:r>
        <w:rPr>
          <w:rFonts w:hint="eastAsia"/>
        </w:rPr>
        <w:t>图</w:t>
      </w:r>
      <w:r>
        <w:rPr>
          <w:rFonts w:hint="eastAsia"/>
        </w:rPr>
        <w:t xml:space="preserve"> </w:t>
      </w:r>
      <w:ins w:id="11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2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1" w:author="曹 好" w:date="2022-06-06T00:50:00Z">
        <w:r w:rsidR="00166C1F">
          <w:rPr>
            <w:noProof/>
          </w:rPr>
          <w:t>6</w:t>
        </w:r>
      </w:ins>
      <w:ins w:id="122" w:author="曹 好" w:date="2022-06-06T00:48:00Z">
        <w:r w:rsidR="00A50EBC">
          <w:fldChar w:fldCharType="end"/>
        </w:r>
      </w:ins>
      <w:del w:id="12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6</w:delText>
        </w:r>
        <w:r w:rsidR="00B23122" w:rsidDel="00AB2086">
          <w:fldChar w:fldCharType="end"/>
        </w:r>
      </w:del>
      <w:bookmarkEnd w:id="118"/>
      <w:r>
        <w:t xml:space="preserve"> </w:t>
      </w:r>
      <w:r>
        <w:rPr>
          <w:rFonts w:hint="eastAsia"/>
        </w:rPr>
        <w:t>引导</w:t>
      </w:r>
      <w:proofErr w:type="gramStart"/>
      <w:r>
        <w:rPr>
          <w:rFonts w:hint="eastAsia"/>
        </w:rPr>
        <w:t>微博用户私</w:t>
      </w:r>
      <w:proofErr w:type="gramEnd"/>
      <w:r>
        <w:rPr>
          <w:rFonts w:hint="eastAsia"/>
        </w:rPr>
        <w:t>聊</w:t>
      </w:r>
    </w:p>
    <w:p w14:paraId="2F17F281" w14:textId="5E5B4D76" w:rsidR="003158FE" w:rsidRPr="000C148B" w:rsidRDefault="0038051F">
      <w:pPr>
        <w:pStyle w:val="a9"/>
        <w:spacing w:after="312"/>
        <w:pPrChange w:id="124" w:author="曹 好" w:date="2022-06-03T15:37:00Z">
          <w:pPr>
            <w:pStyle w:val="a9"/>
            <w:spacing w:before="156"/>
            <w:ind w:firstLine="420"/>
          </w:pPr>
        </w:pPrChange>
      </w:pPr>
      <w:r w:rsidRPr="000C148B">
        <w:rPr>
          <w:noProof/>
        </w:rPr>
        <w:drawing>
          <wp:inline distT="0" distB="0" distL="0" distR="0" wp14:anchorId="5ED41F62" wp14:editId="17622A23">
            <wp:extent cx="3596257" cy="3788228"/>
            <wp:effectExtent l="0" t="0" r="444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5324" cy="3797779"/>
                    </a:xfrm>
                    <a:prstGeom prst="rect">
                      <a:avLst/>
                    </a:prstGeom>
                  </pic:spPr>
                </pic:pic>
              </a:graphicData>
            </a:graphic>
          </wp:inline>
        </w:drawing>
      </w:r>
    </w:p>
    <w:p w14:paraId="44BEFE2D" w14:textId="1C7715F5" w:rsidR="003158FE" w:rsidRPr="000047F6" w:rsidRDefault="003158FE">
      <w:pPr>
        <w:pStyle w:val="a9"/>
        <w:spacing w:after="312"/>
        <w:pPrChange w:id="125" w:author="曹 好" w:date="2022-06-03T15:37:00Z">
          <w:pPr>
            <w:pStyle w:val="a9"/>
            <w:spacing w:before="156"/>
            <w:ind w:firstLine="420"/>
          </w:pPr>
        </w:pPrChange>
      </w:pPr>
      <w:bookmarkStart w:id="126" w:name="_Ref97886377"/>
      <w:r>
        <w:rPr>
          <w:rFonts w:hint="eastAsia"/>
        </w:rPr>
        <w:t>图</w:t>
      </w:r>
      <w:r>
        <w:rPr>
          <w:rFonts w:hint="eastAsia"/>
        </w:rPr>
        <w:t xml:space="preserve"> </w:t>
      </w:r>
      <w:ins w:id="12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2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9" w:author="曹 好" w:date="2022-06-06T00:50:00Z">
        <w:r w:rsidR="00166C1F">
          <w:rPr>
            <w:noProof/>
          </w:rPr>
          <w:t>7</w:t>
        </w:r>
      </w:ins>
      <w:ins w:id="130" w:author="曹 好" w:date="2022-06-06T00:48:00Z">
        <w:r w:rsidR="00A50EBC">
          <w:fldChar w:fldCharType="end"/>
        </w:r>
      </w:ins>
      <w:del w:id="13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7</w:delText>
        </w:r>
        <w:r w:rsidR="00B23122" w:rsidDel="00AB2086">
          <w:fldChar w:fldCharType="end"/>
        </w:r>
      </w:del>
      <w:bookmarkEnd w:id="126"/>
      <w:r>
        <w:t xml:space="preserve"> </w:t>
      </w:r>
      <w:r>
        <w:rPr>
          <w:rFonts w:hint="eastAsia"/>
        </w:rPr>
        <w:t>诈骗信息隐藏在网址中</w:t>
      </w:r>
    </w:p>
    <w:p w14:paraId="6E29F0D7" w14:textId="1D1A5836" w:rsidR="003158FE" w:rsidRDefault="003158FE">
      <w:pPr>
        <w:pPrChange w:id="132" w:author="曹 好" w:date="2022-06-03T15:37:00Z">
          <w:pPr>
            <w:spacing w:before="156"/>
            <w:ind w:firstLineChars="200" w:firstLine="480"/>
          </w:pPr>
        </w:pPrChange>
      </w:pPr>
      <w:r>
        <w:rPr>
          <w:rFonts w:hint="eastAsia"/>
        </w:rPr>
        <w:lastRenderedPageBreak/>
        <w:t>除了</w:t>
      </w:r>
      <w:proofErr w:type="gramStart"/>
      <w:r>
        <w:rPr>
          <w:rFonts w:hint="eastAsia"/>
        </w:rPr>
        <w:t>微博上</w:t>
      </w:r>
      <w:proofErr w:type="gramEnd"/>
      <w:r>
        <w:rPr>
          <w:rFonts w:hint="eastAsia"/>
        </w:rPr>
        <w:t>的诈骗信息数量庞大之外，</w:t>
      </w:r>
      <w:proofErr w:type="gramStart"/>
      <w:r>
        <w:rPr>
          <w:rFonts w:hint="eastAsia"/>
        </w:rPr>
        <w:t>微博还是</w:t>
      </w:r>
      <w:proofErr w:type="gramEnd"/>
      <w:r>
        <w:rPr>
          <w:rFonts w:hint="eastAsia"/>
        </w:rPr>
        <w:t>社交平台中的一个典型代表，</w:t>
      </w:r>
      <w:proofErr w:type="gramStart"/>
      <w:r>
        <w:rPr>
          <w:rFonts w:hint="eastAsia"/>
        </w:rPr>
        <w:t>由微博平台</w:t>
      </w:r>
      <w:proofErr w:type="gramEnd"/>
      <w:r>
        <w:rPr>
          <w:rFonts w:hint="eastAsia"/>
        </w:rPr>
        <w:t>官方公布的数据</w:t>
      </w:r>
      <w:r>
        <w:rPr>
          <w:rStyle w:val="af0"/>
          <w:rFonts w:ascii="宋体" w:hAnsi="宋体" w:cs="DFKai-SB"/>
          <w:bCs/>
        </w:rPr>
        <w:footnoteReference w:id="8"/>
      </w:r>
      <w:r>
        <w:rPr>
          <w:rFonts w:hint="eastAsia"/>
        </w:rPr>
        <w:t>可知：如</w:t>
      </w:r>
      <w:r>
        <w:fldChar w:fldCharType="begin"/>
      </w:r>
      <w:r>
        <w:instrText xml:space="preserve"> </w:instrText>
      </w:r>
      <w:r>
        <w:rPr>
          <w:rFonts w:hint="eastAsia"/>
        </w:rPr>
        <w:instrText>REF _Ref97888796 \h</w:instrText>
      </w:r>
      <w:r>
        <w:instrText xml:space="preserve"> </w:instrText>
      </w:r>
      <w:r>
        <w:fldChar w:fldCharType="separate"/>
      </w:r>
      <w:ins w:id="134" w:author="曹 好" w:date="2022-06-06T00:50:00Z">
        <w:r w:rsidR="00166C1F">
          <w:rPr>
            <w:rFonts w:hint="eastAsia"/>
          </w:rPr>
          <w:t>图</w:t>
        </w:r>
        <w:r w:rsidR="00166C1F">
          <w:rPr>
            <w:rFonts w:hint="eastAsia"/>
          </w:rPr>
          <w:t xml:space="preserve"> </w:t>
        </w:r>
        <w:r w:rsidR="00166C1F">
          <w:rPr>
            <w:noProof/>
          </w:rPr>
          <w:t>2</w:t>
        </w:r>
        <w:r w:rsidR="00166C1F">
          <w:noBreakHyphen/>
        </w:r>
        <w:r w:rsidR="00166C1F">
          <w:rPr>
            <w:noProof/>
          </w:rPr>
          <w:t>8</w:t>
        </w:r>
      </w:ins>
      <w:del w:id="135"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1</w:delText>
        </w:r>
        <w:r w:rsidR="00165450" w:rsidDel="00AB2086">
          <w:noBreakHyphen/>
        </w:r>
        <w:r w:rsidR="00165450" w:rsidDel="00AB2086">
          <w:rPr>
            <w:noProof/>
          </w:rPr>
          <w:delText>8</w:delText>
        </w:r>
      </w:del>
      <w:r>
        <w:fldChar w:fldCharType="end"/>
      </w:r>
      <w:r>
        <w:rPr>
          <w:rFonts w:hint="eastAsia"/>
        </w:rPr>
        <w:t>，</w:t>
      </w:r>
      <w:r w:rsidR="005269BB">
        <w:rPr>
          <w:rFonts w:hint="eastAsia"/>
        </w:rPr>
        <w:t>仅</w:t>
      </w:r>
      <w:r>
        <w:rPr>
          <w:rFonts w:hint="eastAsia"/>
        </w:rPr>
        <w:t>在</w:t>
      </w:r>
      <w:r>
        <w:rPr>
          <w:rFonts w:hint="eastAsia"/>
        </w:rPr>
        <w:t>2</w:t>
      </w:r>
      <w:r>
        <w:t>020</w:t>
      </w:r>
      <w:r>
        <w:rPr>
          <w:rFonts w:hint="eastAsia"/>
        </w:rPr>
        <w:t>年</w:t>
      </w:r>
      <w:r>
        <w:rPr>
          <w:rFonts w:hint="eastAsia"/>
        </w:rPr>
        <w:t>9</w:t>
      </w:r>
      <w:r>
        <w:rPr>
          <w:rFonts w:hint="eastAsia"/>
        </w:rPr>
        <w:t>月，</w:t>
      </w:r>
      <w:proofErr w:type="gramStart"/>
      <w:r>
        <w:rPr>
          <w:rFonts w:hint="eastAsia"/>
        </w:rPr>
        <w:t>日活跃</w:t>
      </w:r>
      <w:proofErr w:type="gramEnd"/>
      <w:r>
        <w:rPr>
          <w:rFonts w:hint="eastAsia"/>
        </w:rPr>
        <w:t>用户就高达</w:t>
      </w:r>
      <w:r>
        <w:t>2.24</w:t>
      </w:r>
      <w:r>
        <w:rPr>
          <w:rFonts w:hint="eastAsia"/>
        </w:rPr>
        <w:t>亿，</w:t>
      </w:r>
      <w:proofErr w:type="gramStart"/>
      <w:r>
        <w:rPr>
          <w:rFonts w:hint="eastAsia"/>
        </w:rPr>
        <w:t>月活跃</w:t>
      </w:r>
      <w:proofErr w:type="gramEnd"/>
      <w:r>
        <w:rPr>
          <w:rFonts w:hint="eastAsia"/>
        </w:rPr>
        <w:t>用户更是达到了</w:t>
      </w:r>
      <w:r>
        <w:rPr>
          <w:rFonts w:hint="eastAsia"/>
        </w:rPr>
        <w:t>5</w:t>
      </w:r>
      <w:r>
        <w:t>.11</w:t>
      </w:r>
      <w:r>
        <w:rPr>
          <w:rFonts w:hint="eastAsia"/>
        </w:rPr>
        <w:t>亿。其中，易受网络诈骗的</w:t>
      </w:r>
      <w:r>
        <w:rPr>
          <w:rFonts w:hint="eastAsia"/>
        </w:rPr>
        <w:t>9</w:t>
      </w:r>
      <w:r>
        <w:t>0</w:t>
      </w:r>
      <w:r>
        <w:rPr>
          <w:rFonts w:hint="eastAsia"/>
        </w:rPr>
        <w:t>后、</w:t>
      </w:r>
      <w:r>
        <w:rPr>
          <w:rFonts w:hint="eastAsia"/>
        </w:rPr>
        <w:t>0</w:t>
      </w:r>
      <w:r>
        <w:t>0</w:t>
      </w:r>
      <w:r>
        <w:rPr>
          <w:rFonts w:hint="eastAsia"/>
        </w:rPr>
        <w:t>后也在</w:t>
      </w:r>
      <w:proofErr w:type="gramStart"/>
      <w:r>
        <w:rPr>
          <w:rFonts w:hint="eastAsia"/>
        </w:rPr>
        <w:t>微博用户</w:t>
      </w:r>
      <w:proofErr w:type="gramEnd"/>
      <w:r>
        <w:rPr>
          <w:rFonts w:hint="eastAsia"/>
        </w:rPr>
        <w:t>群体中占比接近</w:t>
      </w:r>
      <w:r>
        <w:rPr>
          <w:rFonts w:hint="eastAsia"/>
        </w:rPr>
        <w:t>8</w:t>
      </w:r>
      <w:r>
        <w:t>0%</w:t>
      </w:r>
      <w:r>
        <w:rPr>
          <w:rFonts w:hint="eastAsia"/>
        </w:rPr>
        <w:t>。所以我们</w:t>
      </w:r>
      <w:proofErr w:type="gramStart"/>
      <w:r>
        <w:rPr>
          <w:rFonts w:hint="eastAsia"/>
        </w:rPr>
        <w:t>以微博平台</w:t>
      </w:r>
      <w:proofErr w:type="gramEnd"/>
      <w:r>
        <w:rPr>
          <w:rFonts w:hint="eastAsia"/>
        </w:rPr>
        <w:t>获取到的信息作为分析数据来源，</w:t>
      </w:r>
      <w:proofErr w:type="gramStart"/>
      <w:r>
        <w:rPr>
          <w:rFonts w:hint="eastAsia"/>
        </w:rPr>
        <w:t>以微博为</w:t>
      </w:r>
      <w:proofErr w:type="gramEnd"/>
      <w:r>
        <w:rPr>
          <w:rFonts w:hint="eastAsia"/>
        </w:rPr>
        <w:t>基准，实现社交网络诈骗的态势感知以及传播预警的系统具有普适性和代表性。</w:t>
      </w:r>
    </w:p>
    <w:p w14:paraId="5A0968E8" w14:textId="79A13980" w:rsidR="003158FE" w:rsidRDefault="003158FE">
      <w:pPr>
        <w:pStyle w:val="a9"/>
        <w:spacing w:after="312"/>
        <w:pPrChange w:id="136" w:author="曹 好" w:date="2022-06-03T15:37:00Z">
          <w:pPr>
            <w:pStyle w:val="a9"/>
            <w:spacing w:before="156"/>
            <w:ind w:firstLine="420"/>
          </w:pPr>
        </w:pPrChange>
      </w:pPr>
      <w:r>
        <w:rPr>
          <w:noProof/>
        </w:rPr>
        <w:drawing>
          <wp:inline distT="0" distB="0" distL="0" distR="0" wp14:anchorId="4BCF6444" wp14:editId="476BCC1C">
            <wp:extent cx="3194954" cy="25545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3265" cy="2569154"/>
                    </a:xfrm>
                    <a:prstGeom prst="rect">
                      <a:avLst/>
                    </a:prstGeom>
                  </pic:spPr>
                </pic:pic>
              </a:graphicData>
            </a:graphic>
          </wp:inline>
        </w:drawing>
      </w:r>
    </w:p>
    <w:p w14:paraId="360A6F6A" w14:textId="625CC3FF" w:rsidR="003158FE" w:rsidRPr="000B2967" w:rsidRDefault="003158FE">
      <w:pPr>
        <w:pStyle w:val="a9"/>
        <w:spacing w:after="312"/>
        <w:pPrChange w:id="137" w:author="曹 好" w:date="2022-06-03T15:37:00Z">
          <w:pPr>
            <w:pStyle w:val="a9"/>
            <w:spacing w:before="156"/>
            <w:ind w:firstLine="420"/>
          </w:pPr>
        </w:pPrChange>
      </w:pPr>
      <w:bookmarkStart w:id="138" w:name="_Ref97888796"/>
      <w:r>
        <w:rPr>
          <w:rFonts w:hint="eastAsia"/>
        </w:rPr>
        <w:t>图</w:t>
      </w:r>
      <w:r>
        <w:rPr>
          <w:rFonts w:hint="eastAsia"/>
        </w:rPr>
        <w:t xml:space="preserve"> </w:t>
      </w:r>
      <w:ins w:id="13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4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41" w:author="曹 好" w:date="2022-06-06T00:50:00Z">
        <w:r w:rsidR="00166C1F">
          <w:rPr>
            <w:noProof/>
          </w:rPr>
          <w:t>8</w:t>
        </w:r>
      </w:ins>
      <w:ins w:id="142" w:author="曹 好" w:date="2022-06-06T00:48:00Z">
        <w:r w:rsidR="00A50EBC">
          <w:fldChar w:fldCharType="end"/>
        </w:r>
      </w:ins>
      <w:del w:id="14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8</w:delText>
        </w:r>
        <w:r w:rsidR="00B23122" w:rsidDel="00AB2086">
          <w:fldChar w:fldCharType="end"/>
        </w:r>
      </w:del>
      <w:bookmarkEnd w:id="138"/>
      <w:r>
        <w:t xml:space="preserve"> </w:t>
      </w:r>
      <w:proofErr w:type="gramStart"/>
      <w:r>
        <w:rPr>
          <w:rFonts w:hint="eastAsia"/>
        </w:rPr>
        <w:t>微博活跃</w:t>
      </w:r>
      <w:proofErr w:type="gramEnd"/>
      <w:r>
        <w:rPr>
          <w:rFonts w:hint="eastAsia"/>
        </w:rPr>
        <w:t>用户规模</w:t>
      </w:r>
    </w:p>
    <w:p w14:paraId="4960F4E6" w14:textId="0D793F8A" w:rsidR="003158FE" w:rsidRDefault="003158FE">
      <w:pPr>
        <w:pStyle w:val="a9"/>
        <w:spacing w:after="312"/>
        <w:pPrChange w:id="144" w:author="曹 好" w:date="2022-06-03T15:37:00Z">
          <w:pPr>
            <w:pStyle w:val="a9"/>
            <w:spacing w:before="156"/>
            <w:ind w:firstLine="420"/>
          </w:pPr>
        </w:pPrChange>
      </w:pPr>
      <w:r>
        <w:t xml:space="preserve"> </w:t>
      </w:r>
      <w:r>
        <w:rPr>
          <w:rFonts w:hint="eastAsia"/>
        </w:rPr>
        <w:t xml:space="preserve"> </w:t>
      </w:r>
      <w:r>
        <w:t xml:space="preserve">  </w:t>
      </w:r>
      <w:r>
        <w:rPr>
          <w:noProof/>
        </w:rPr>
        <w:drawing>
          <wp:inline distT="0" distB="0" distL="0" distR="0" wp14:anchorId="1EFBB145" wp14:editId="316936EA">
            <wp:extent cx="3193161" cy="1979615"/>
            <wp:effectExtent l="0" t="0" r="762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7975" cy="2013597"/>
                    </a:xfrm>
                    <a:prstGeom prst="rect">
                      <a:avLst/>
                    </a:prstGeom>
                  </pic:spPr>
                </pic:pic>
              </a:graphicData>
            </a:graphic>
          </wp:inline>
        </w:drawing>
      </w:r>
    </w:p>
    <w:p w14:paraId="279FE8A8" w14:textId="57E26BCA" w:rsidR="003158FE" w:rsidRDefault="003158FE">
      <w:pPr>
        <w:pStyle w:val="a9"/>
        <w:spacing w:after="312"/>
        <w:pPrChange w:id="145" w:author="曹 好" w:date="2022-06-03T15:37:00Z">
          <w:pPr>
            <w:pStyle w:val="a9"/>
            <w:spacing w:before="156"/>
            <w:ind w:firstLine="420"/>
          </w:pPr>
        </w:pPrChange>
      </w:pPr>
      <w:r>
        <w:rPr>
          <w:rFonts w:hint="eastAsia"/>
        </w:rPr>
        <w:t>图</w:t>
      </w:r>
      <w:r>
        <w:rPr>
          <w:rFonts w:hint="eastAsia"/>
        </w:rPr>
        <w:t xml:space="preserve"> </w:t>
      </w:r>
      <w:ins w:id="14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2</w:t>
      </w:r>
      <w:ins w:id="14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48" w:author="曹 好" w:date="2022-06-06T00:50:00Z">
        <w:r w:rsidR="00166C1F">
          <w:rPr>
            <w:noProof/>
          </w:rPr>
          <w:t>9</w:t>
        </w:r>
      </w:ins>
      <w:ins w:id="149" w:author="曹 好" w:date="2022-06-06T00:48:00Z">
        <w:r w:rsidR="00A50EBC">
          <w:fldChar w:fldCharType="end"/>
        </w:r>
      </w:ins>
      <w:del w:id="15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9</w:delText>
        </w:r>
        <w:r w:rsidR="00B23122" w:rsidDel="00AB2086">
          <w:fldChar w:fldCharType="end"/>
        </w:r>
      </w:del>
      <w:r>
        <w:t xml:space="preserve"> </w:t>
      </w:r>
      <w:proofErr w:type="gramStart"/>
      <w:r>
        <w:rPr>
          <w:rFonts w:hint="eastAsia"/>
        </w:rPr>
        <w:t>微博用户</w:t>
      </w:r>
      <w:proofErr w:type="gramEnd"/>
      <w:r>
        <w:rPr>
          <w:rFonts w:hint="eastAsia"/>
        </w:rPr>
        <w:t>年龄分布</w:t>
      </w:r>
    </w:p>
    <w:p w14:paraId="2E1DB750" w14:textId="4339ACE9" w:rsidR="003158FE" w:rsidRDefault="003158FE">
      <w:pPr>
        <w:rPr>
          <w:bCs/>
        </w:rPr>
        <w:pPrChange w:id="151" w:author="曹 好" w:date="2022-06-03T15:37:00Z">
          <w:pPr>
            <w:spacing w:before="156"/>
            <w:ind w:firstLine="480"/>
          </w:pPr>
        </w:pPrChange>
      </w:pPr>
      <w:r w:rsidRPr="00FB042A">
        <w:rPr>
          <w:rFonts w:hint="eastAsia"/>
          <w:bCs/>
        </w:rPr>
        <w:t>在本系统中，我们</w:t>
      </w:r>
      <w:r w:rsidRPr="00C55F4C">
        <w:rPr>
          <w:rFonts w:hint="eastAsia"/>
          <w:highlight w:val="yellow"/>
          <w:rPrChange w:id="152" w:author="曹 好" w:date="2022-06-03T15:24:00Z">
            <w:rPr>
              <w:rFonts w:hint="eastAsia"/>
            </w:rPr>
          </w:rPrChange>
        </w:rPr>
        <w:t>主要有数据采集模块、诈骗信息检测模块、诈骗群体发现模块、诈骗预警情报模块、诈骗感知模块</w:t>
      </w:r>
      <w:r w:rsidRPr="00C55F4C">
        <w:rPr>
          <w:rFonts w:hint="eastAsia"/>
          <w:bCs/>
          <w:highlight w:val="yellow"/>
          <w:rPrChange w:id="153" w:author="曹 好" w:date="2022-06-03T15:24:00Z">
            <w:rPr>
              <w:rFonts w:hint="eastAsia"/>
              <w:bCs/>
            </w:rPr>
          </w:rPrChange>
        </w:rPr>
        <w:t>这</w:t>
      </w:r>
      <w:r w:rsidRPr="00C55F4C">
        <w:rPr>
          <w:bCs/>
          <w:highlight w:val="yellow"/>
          <w:rPrChange w:id="154" w:author="曹 好" w:date="2022-06-03T15:24:00Z">
            <w:rPr>
              <w:bCs/>
            </w:rPr>
          </w:rPrChange>
        </w:rPr>
        <w:t>5</w:t>
      </w:r>
      <w:r w:rsidRPr="00C55F4C">
        <w:rPr>
          <w:rFonts w:hint="eastAsia"/>
          <w:bCs/>
          <w:highlight w:val="yellow"/>
          <w:rPrChange w:id="155" w:author="曹 好" w:date="2022-06-03T15:24:00Z">
            <w:rPr>
              <w:rFonts w:hint="eastAsia"/>
              <w:bCs/>
            </w:rPr>
          </w:rPrChange>
        </w:rPr>
        <w:t>个模块</w:t>
      </w:r>
      <w:r w:rsidRPr="00FB042A">
        <w:rPr>
          <w:rFonts w:hint="eastAsia"/>
          <w:bCs/>
        </w:rPr>
        <w:t>。</w:t>
      </w:r>
      <w:r>
        <w:rPr>
          <w:rFonts w:hint="eastAsia"/>
          <w:bCs/>
        </w:rPr>
        <w:t>本系统的主要价值体现在以下几点：</w:t>
      </w:r>
    </w:p>
    <w:p w14:paraId="450E563F" w14:textId="3C5220DE" w:rsidR="003158FE" w:rsidRPr="00F749CB" w:rsidRDefault="003158FE">
      <w:pPr>
        <w:pStyle w:val="ab"/>
        <w:numPr>
          <w:ilvl w:val="0"/>
          <w:numId w:val="5"/>
        </w:numPr>
        <w:ind w:firstLineChars="0"/>
        <w:pPrChange w:id="156" w:author="曹 好" w:date="2022-06-03T15:37:00Z">
          <w:pPr>
            <w:pStyle w:val="ab"/>
            <w:numPr>
              <w:numId w:val="5"/>
            </w:numPr>
            <w:spacing w:before="156"/>
            <w:ind w:left="780" w:firstLineChars="0" w:hanging="360"/>
          </w:pPr>
        </w:pPrChange>
      </w:pPr>
      <w:r w:rsidRPr="00F749CB">
        <w:rPr>
          <w:rFonts w:hint="eastAsia"/>
        </w:rPr>
        <w:lastRenderedPageBreak/>
        <w:t>自动化挖掘诈骗信息的大量情报，包含诈骗信息内容、诈骗用户、诈骗群体</w:t>
      </w:r>
      <w:r w:rsidR="00F749CB" w:rsidRPr="00F749CB">
        <w:rPr>
          <w:rFonts w:hint="eastAsia"/>
        </w:rPr>
        <w:t>、诈骗网站</w:t>
      </w:r>
      <w:r w:rsidRPr="00F749CB">
        <w:rPr>
          <w:rFonts w:hint="eastAsia"/>
        </w:rPr>
        <w:t>等。</w:t>
      </w:r>
    </w:p>
    <w:p w14:paraId="520F9517" w14:textId="77777777" w:rsidR="003158FE" w:rsidRPr="00F749CB" w:rsidRDefault="003158FE">
      <w:pPr>
        <w:pStyle w:val="ab"/>
        <w:numPr>
          <w:ilvl w:val="0"/>
          <w:numId w:val="5"/>
        </w:numPr>
        <w:ind w:firstLineChars="0"/>
        <w:pPrChange w:id="157" w:author="曹 好" w:date="2022-06-03T15:37:00Z">
          <w:pPr>
            <w:pStyle w:val="ab"/>
            <w:numPr>
              <w:numId w:val="5"/>
            </w:numPr>
            <w:spacing w:before="156"/>
            <w:ind w:left="780" w:firstLineChars="0" w:hanging="360"/>
          </w:pPr>
        </w:pPrChange>
      </w:pPr>
      <w:r w:rsidRPr="00F749CB">
        <w:rPr>
          <w:rFonts w:hint="eastAsia"/>
        </w:rPr>
        <w:t>通过多种手段增加了检测的准确性和全面性，防止错检、漏检的情况发生。</w:t>
      </w:r>
    </w:p>
    <w:p w14:paraId="18AA001E" w14:textId="4D4F3936" w:rsidR="002B5077" w:rsidRDefault="002B5077" w:rsidP="00AB2086">
      <w:pPr>
        <w:pStyle w:val="ab"/>
        <w:numPr>
          <w:ilvl w:val="0"/>
          <w:numId w:val="5"/>
        </w:numPr>
        <w:ind w:firstLineChars="0"/>
      </w:pPr>
      <w:r w:rsidRPr="00E4067D">
        <w:rPr>
          <w:rFonts w:hint="eastAsia"/>
        </w:rPr>
        <w:t>利用智能对话机器人主动向诈骗分子发起对话，进行</w:t>
      </w:r>
      <w:r>
        <w:rPr>
          <w:rFonts w:hint="eastAsia"/>
        </w:rPr>
        <w:t>更深层次的诈骗</w:t>
      </w:r>
      <w:r w:rsidRPr="00E4067D">
        <w:rPr>
          <w:rFonts w:hint="eastAsia"/>
        </w:rPr>
        <w:t>情报收集。</w:t>
      </w:r>
    </w:p>
    <w:p w14:paraId="44198244" w14:textId="28DBF09A" w:rsidR="00840819" w:rsidRDefault="003158FE">
      <w:pPr>
        <w:pPrChange w:id="158" w:author="曹 好" w:date="2022-06-03T15:37:00Z">
          <w:pPr>
            <w:spacing w:before="156"/>
            <w:ind w:firstLine="480"/>
          </w:pPr>
        </w:pPrChange>
      </w:pPr>
      <w:r>
        <w:rPr>
          <w:rFonts w:hint="eastAsia"/>
        </w:rPr>
        <w:t>本系统是一个完善的针对</w:t>
      </w:r>
      <w:r w:rsidR="00F749CB">
        <w:rPr>
          <w:rFonts w:hint="eastAsia"/>
        </w:rPr>
        <w:t>社交</w:t>
      </w:r>
      <w:proofErr w:type="gramStart"/>
      <w:r w:rsidR="00F749CB">
        <w:rPr>
          <w:rFonts w:hint="eastAsia"/>
        </w:rPr>
        <w:t>网络</w:t>
      </w:r>
      <w:r>
        <w:rPr>
          <w:rFonts w:hint="eastAsia"/>
        </w:rPr>
        <w:t>网络</w:t>
      </w:r>
      <w:proofErr w:type="gramEnd"/>
      <w:r>
        <w:rPr>
          <w:rFonts w:hint="eastAsia"/>
        </w:rPr>
        <w:t>诈骗的监测和预警系统，为目前越来越多的</w:t>
      </w:r>
      <w:r w:rsidR="00F749CB">
        <w:rPr>
          <w:rFonts w:hint="eastAsia"/>
        </w:rPr>
        <w:t>社交</w:t>
      </w:r>
      <w:proofErr w:type="gramStart"/>
      <w:r w:rsidR="00F749CB">
        <w:rPr>
          <w:rFonts w:hint="eastAsia"/>
        </w:rPr>
        <w:t>网络</w:t>
      </w:r>
      <w:r>
        <w:rPr>
          <w:rFonts w:hint="eastAsia"/>
        </w:rPr>
        <w:t>网络</w:t>
      </w:r>
      <w:proofErr w:type="gramEnd"/>
      <w:r>
        <w:rPr>
          <w:rFonts w:hint="eastAsia"/>
        </w:rPr>
        <w:t>诈骗潜在受害者筑起了一道防护墙，也为公安提供了诈骗嫌疑人的各种信息，能够更大可能地为曾经的受害者追回损失、讨回公道，防止以后再有人被同样的诈骗团伙诈骗，造成巨额财产损失。</w:t>
      </w:r>
    </w:p>
    <w:p w14:paraId="66F4E488" w14:textId="77777777" w:rsidR="00F749CB" w:rsidRDefault="00F749CB">
      <w:pPr>
        <w:pPrChange w:id="159" w:author="曹 好" w:date="2022-06-03T15:37:00Z">
          <w:pPr>
            <w:spacing w:before="156"/>
            <w:ind w:firstLine="480"/>
          </w:pPr>
        </w:pPrChange>
      </w:pPr>
    </w:p>
    <w:p w14:paraId="30ED1D7F" w14:textId="2AE32450" w:rsidR="00F749CB" w:rsidRPr="00C8662A" w:rsidRDefault="00F749CB">
      <w:pPr>
        <w:sectPr w:rsidR="00F749CB" w:rsidRPr="00C8662A" w:rsidSect="00B36150">
          <w:pgSz w:w="11906" w:h="16838"/>
          <w:pgMar w:top="1440" w:right="1466" w:bottom="1440" w:left="1620" w:header="851" w:footer="992" w:gutter="0"/>
          <w:cols w:space="425"/>
          <w:docGrid w:type="lines" w:linePitch="312"/>
        </w:sectPr>
        <w:pPrChange w:id="160" w:author="曹 好" w:date="2022-06-03T15:37:00Z">
          <w:pPr>
            <w:spacing w:before="156"/>
            <w:ind w:firstLine="480"/>
          </w:pPr>
        </w:pPrChange>
      </w:pPr>
    </w:p>
    <w:p w14:paraId="13916E80" w14:textId="4E27D0C9" w:rsidR="00840819" w:rsidRPr="007F7155" w:rsidRDefault="00517881">
      <w:pPr>
        <w:pStyle w:val="2"/>
        <w:pPrChange w:id="161" w:author="曹 好" w:date="2022-06-03T15:37:00Z">
          <w:pPr>
            <w:pStyle w:val="2-"/>
            <w:spacing w:before="156"/>
            <w:ind w:firstLine="562"/>
          </w:pPr>
        </w:pPrChange>
      </w:pPr>
      <w:bookmarkStart w:id="162" w:name="_Toc105369069"/>
      <w:r>
        <w:rPr>
          <w:rFonts w:hint="eastAsia"/>
        </w:rPr>
        <w:lastRenderedPageBreak/>
        <w:t>现状分析</w:t>
      </w:r>
      <w:bookmarkEnd w:id="162"/>
    </w:p>
    <w:p w14:paraId="71A11220" w14:textId="3C7119FA" w:rsidR="00DE21DA" w:rsidRDefault="00DE21DA">
      <w:pPr>
        <w:pStyle w:val="3"/>
        <w:pPrChange w:id="163" w:author="曹 好" w:date="2022-06-03T15:37:00Z">
          <w:pPr>
            <w:pStyle w:val="3"/>
            <w:spacing w:before="156"/>
            <w:ind w:firstLine="562"/>
          </w:pPr>
        </w:pPrChange>
      </w:pPr>
      <w:r>
        <w:rPr>
          <w:rFonts w:hint="eastAsia"/>
        </w:rPr>
        <w:t>诈骗信息</w:t>
      </w:r>
      <w:r w:rsidR="003D4770">
        <w:rPr>
          <w:rFonts w:hint="eastAsia"/>
        </w:rPr>
        <w:t>识别</w:t>
      </w:r>
      <w:r>
        <w:rPr>
          <w:rFonts w:hint="eastAsia"/>
        </w:rPr>
        <w:t>现状分析</w:t>
      </w:r>
    </w:p>
    <w:p w14:paraId="4B4157ED" w14:textId="77777777" w:rsidR="00DE21DA" w:rsidRDefault="00DE21DA">
      <w:pPr>
        <w:pPrChange w:id="164" w:author="曹 好" w:date="2022-06-03T15:37:00Z">
          <w:pPr>
            <w:spacing w:before="156"/>
            <w:ind w:firstLineChars="200" w:firstLine="480"/>
          </w:pPr>
        </w:pPrChange>
      </w:pPr>
      <w:r>
        <w:rPr>
          <w:rFonts w:hint="eastAsia"/>
        </w:rPr>
        <w:t>近年来，社交网络上的诈骗犯罪频频发生，且诈骗分子大多形成集团化运营模式，利用智能工具体系化作案，且分工协作愈加精细化，诈骗手段层出不穷，严重危害了公民的财产及人身安全，相较于个体单独作案，集团化诈骗的对抗性更强，加剧了打击治理网络诈骗的难度。</w:t>
      </w:r>
    </w:p>
    <w:p w14:paraId="24D6F425" w14:textId="3E7DB629" w:rsidR="00DE21DA" w:rsidRDefault="00DE21DA">
      <w:pPr>
        <w:pPrChange w:id="165" w:author="曹 好" w:date="2022-06-03T15:37:00Z">
          <w:pPr>
            <w:spacing w:before="156"/>
            <w:ind w:firstLineChars="200" w:firstLine="480"/>
          </w:pPr>
        </w:pPrChange>
      </w:pPr>
      <w:r>
        <w:rPr>
          <w:rFonts w:hint="eastAsia"/>
        </w:rPr>
        <w:t>除此之外，目前国内缺乏面对社交网络诈骗信息的监测及预警系统，市场仍存在较大的空缺。因此，实现一个自动化的社交网络诈骗监测平台，评估诈骗信息的影响范围和规模，并进一步挖掘情报，发现诈骗团体，能够填补这一市场空缺，并且在很大程度上减少诈骗案件的发生并且帮助公安机关抓捕诈骗分子。</w:t>
      </w:r>
    </w:p>
    <w:p w14:paraId="00D47E65" w14:textId="77777777" w:rsidR="00835683" w:rsidRPr="003D4770" w:rsidRDefault="00835683">
      <w:pPr>
        <w:pStyle w:val="4"/>
        <w:pPrChange w:id="166" w:author="曹 好" w:date="2022-06-03T15:37:00Z">
          <w:pPr>
            <w:pStyle w:val="41"/>
            <w:spacing w:before="156"/>
            <w:ind w:firstLine="482"/>
          </w:pPr>
        </w:pPrChange>
      </w:pPr>
      <w:r>
        <w:rPr>
          <w:rFonts w:hint="eastAsia"/>
        </w:rPr>
        <w:t>诈骗信息识别平台现状分析</w:t>
      </w:r>
    </w:p>
    <w:p w14:paraId="73019E7D" w14:textId="77777777" w:rsidR="00835683" w:rsidRPr="00500AB9" w:rsidRDefault="00835683">
      <w:pPr>
        <w:pStyle w:val="ab"/>
        <w:numPr>
          <w:ilvl w:val="0"/>
          <w:numId w:val="13"/>
        </w:numPr>
        <w:ind w:firstLineChars="0"/>
        <w:pPrChange w:id="167" w:author="曹 好" w:date="2022-06-03T15:37:00Z">
          <w:pPr>
            <w:pStyle w:val="ab"/>
            <w:numPr>
              <w:numId w:val="13"/>
            </w:numPr>
            <w:spacing w:before="156"/>
            <w:ind w:left="420" w:firstLineChars="0" w:hanging="420"/>
          </w:pPr>
        </w:pPrChange>
      </w:pPr>
      <w:r w:rsidRPr="00500AB9">
        <w:rPr>
          <w:rFonts w:hint="eastAsia"/>
        </w:rPr>
        <w:t>“数美”平台</w:t>
      </w:r>
    </w:p>
    <w:p w14:paraId="202A0B4A" w14:textId="7370B2AA" w:rsidR="00835683" w:rsidRDefault="00835683" w:rsidP="00186ECD">
      <w:r>
        <w:rPr>
          <w:rFonts w:hint="eastAsia"/>
        </w:rPr>
        <w:t>“数美”平台的面向对象为企业，实施网络诈骗防控的思想为在寻找诈骗对象的</w:t>
      </w:r>
      <w:proofErr w:type="gramStart"/>
      <w:r>
        <w:rPr>
          <w:rFonts w:hint="eastAsia"/>
        </w:rPr>
        <w:t>触达阶段</w:t>
      </w:r>
      <w:proofErr w:type="gramEnd"/>
      <w:r>
        <w:rPr>
          <w:rFonts w:hint="eastAsia"/>
        </w:rPr>
        <w:t>重点布控，综合多维度对各类信息进行判断处置，从起始阶段阻断风险。其对网络诈骗信息防控的主要手段为：深入研究诈骗链路，在诈骗的关键节点布控，对各个信息进行识别，如</w:t>
      </w:r>
      <w:r>
        <w:rPr>
          <w:rFonts w:hint="eastAsia"/>
        </w:rPr>
        <w:fldChar w:fldCharType="begin"/>
      </w:r>
      <w:r>
        <w:rPr>
          <w:rFonts w:hint="eastAsia"/>
        </w:rPr>
        <w:instrText xml:space="preserve"> REF _Ref4156 \h </w:instrText>
      </w:r>
      <w:r>
        <w:rPr>
          <w:rFonts w:hint="eastAsia"/>
        </w:rPr>
      </w:r>
      <w:r>
        <w:rPr>
          <w:rFonts w:hint="eastAsia"/>
        </w:rPr>
        <w:fldChar w:fldCharType="separate"/>
      </w:r>
      <w:ins w:id="168" w:author="曹 好" w:date="2022-06-06T00:50:00Z">
        <w:r w:rsidR="00166C1F">
          <w:t>图</w:t>
        </w:r>
        <w:r w:rsidR="00166C1F">
          <w:t xml:space="preserve"> </w:t>
        </w:r>
        <w:r w:rsidR="00166C1F">
          <w:rPr>
            <w:noProof/>
          </w:rPr>
          <w:t>2</w:t>
        </w:r>
        <w:r w:rsidR="00166C1F">
          <w:noBreakHyphen/>
        </w:r>
        <w:r w:rsidR="00166C1F">
          <w:rPr>
            <w:noProof/>
          </w:rPr>
          <w:t>10</w:t>
        </w:r>
      </w:ins>
      <w:del w:id="169"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10</w:delText>
        </w:r>
      </w:del>
      <w:r>
        <w:rPr>
          <w:rFonts w:hint="eastAsia"/>
        </w:rPr>
        <w:fldChar w:fldCharType="end"/>
      </w:r>
      <w:r>
        <w:rPr>
          <w:rFonts w:hint="eastAsia"/>
        </w:rPr>
        <w:t>所示：</w:t>
      </w:r>
    </w:p>
    <w:p w14:paraId="07FFC7DD" w14:textId="61F2BAFE" w:rsidR="00835683" w:rsidRDefault="00835683">
      <w:pPr>
        <w:pStyle w:val="aff3"/>
        <w:pPrChange w:id="170" w:author="曹 好" w:date="2022-06-06T00:42:00Z">
          <w:pPr>
            <w:spacing w:before="156"/>
            <w:ind w:firstLine="480"/>
            <w:jc w:val="center"/>
          </w:pPr>
        </w:pPrChange>
      </w:pPr>
      <w:r>
        <w:drawing>
          <wp:inline distT="0" distB="0" distL="114300" distR="114300" wp14:anchorId="4FFB3006" wp14:editId="726E455F">
            <wp:extent cx="3623310" cy="2140585"/>
            <wp:effectExtent l="0" t="0" r="1524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3623310" cy="2140585"/>
                    </a:xfrm>
                    <a:prstGeom prst="rect">
                      <a:avLst/>
                    </a:prstGeom>
                    <a:noFill/>
                    <a:ln>
                      <a:noFill/>
                    </a:ln>
                  </pic:spPr>
                </pic:pic>
              </a:graphicData>
            </a:graphic>
          </wp:inline>
        </w:drawing>
      </w:r>
    </w:p>
    <w:p w14:paraId="7AA322AD" w14:textId="0ADB5A6A" w:rsidR="00835683" w:rsidRDefault="00835683">
      <w:pPr>
        <w:pStyle w:val="a9"/>
        <w:spacing w:after="312"/>
        <w:rPr>
          <w:rFonts w:eastAsia="宋体"/>
        </w:rPr>
        <w:pPrChange w:id="171" w:author="曹 好" w:date="2022-06-03T15:37:00Z">
          <w:pPr>
            <w:pStyle w:val="a9"/>
            <w:spacing w:before="156"/>
            <w:ind w:firstLine="420"/>
          </w:pPr>
        </w:pPrChange>
      </w:pPr>
      <w:bookmarkStart w:id="172" w:name="_Ref4156"/>
      <w:r>
        <w:t>图</w:t>
      </w:r>
      <w:r>
        <w:t xml:space="preserve"> </w:t>
      </w:r>
      <w:ins w:id="173" w:author="曹 好" w:date="2022-06-06T00:48:00Z">
        <w:r w:rsidR="00A50EBC">
          <w:fldChar w:fldCharType="begin"/>
        </w:r>
        <w:r w:rsidR="00A50EBC">
          <w:instrText xml:space="preserve"> STYLEREF 1 \s </w:instrText>
        </w:r>
      </w:ins>
      <w:r w:rsidR="00A50EBC">
        <w:fldChar w:fldCharType="separate"/>
      </w:r>
      <w:r w:rsidR="00166C1F">
        <w:rPr>
          <w:noProof/>
        </w:rPr>
        <w:t>2</w:t>
      </w:r>
      <w:ins w:id="174"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175" w:author="曹 好" w:date="2022-06-06T00:50:00Z">
        <w:r w:rsidR="00166C1F">
          <w:rPr>
            <w:noProof/>
          </w:rPr>
          <w:t>10</w:t>
        </w:r>
      </w:ins>
      <w:ins w:id="176" w:author="曹 好" w:date="2022-06-06T00:48:00Z">
        <w:r w:rsidR="00A50EBC">
          <w:fldChar w:fldCharType="end"/>
        </w:r>
      </w:ins>
      <w:del w:id="177"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10</w:delText>
        </w:r>
        <w:r w:rsidR="00B23122" w:rsidDel="00AB2086">
          <w:fldChar w:fldCharType="end"/>
        </w:r>
      </w:del>
      <w:bookmarkEnd w:id="172"/>
      <w:r>
        <w:rPr>
          <w:rFonts w:hint="eastAsia"/>
        </w:rPr>
        <w:t xml:space="preserve"> </w:t>
      </w:r>
      <w:r>
        <w:rPr>
          <w:rFonts w:hint="eastAsia"/>
        </w:rPr>
        <w:t>关键节点信息识别</w:t>
      </w:r>
    </w:p>
    <w:p w14:paraId="5F764C4B" w14:textId="77777777" w:rsidR="00835683" w:rsidRDefault="00835683">
      <w:pPr>
        <w:pStyle w:val="ab"/>
        <w:numPr>
          <w:ilvl w:val="0"/>
          <w:numId w:val="22"/>
        </w:numPr>
        <w:ind w:firstLineChars="0"/>
        <w:pPrChange w:id="178" w:author="曹 好" w:date="2022-06-03T15:37:00Z">
          <w:pPr>
            <w:pStyle w:val="ab"/>
            <w:numPr>
              <w:numId w:val="3"/>
            </w:numPr>
            <w:ind w:firstLineChars="0" w:firstLine="400"/>
          </w:pPr>
        </w:pPrChange>
      </w:pPr>
      <w:r>
        <w:rPr>
          <w:rFonts w:hint="eastAsia"/>
        </w:rPr>
        <w:t>诈骗团伙启动设备：识别设备风险</w:t>
      </w:r>
    </w:p>
    <w:p w14:paraId="5859C66A" w14:textId="77777777" w:rsidR="00835683" w:rsidRDefault="00835683" w:rsidP="00B104BB">
      <w:pPr>
        <w:pStyle w:val="ab"/>
        <w:numPr>
          <w:ilvl w:val="0"/>
          <w:numId w:val="22"/>
        </w:numPr>
        <w:ind w:firstLineChars="0"/>
      </w:pPr>
      <w:r>
        <w:rPr>
          <w:rFonts w:hint="eastAsia"/>
        </w:rPr>
        <w:lastRenderedPageBreak/>
        <w:t>诈骗团伙购买账号进行注册、登录：识别注册、登录风险</w:t>
      </w:r>
    </w:p>
    <w:p w14:paraId="071DC34D" w14:textId="77777777" w:rsidR="00835683" w:rsidRDefault="00835683" w:rsidP="00AB2086">
      <w:pPr>
        <w:pStyle w:val="ab"/>
        <w:numPr>
          <w:ilvl w:val="0"/>
          <w:numId w:val="22"/>
        </w:numPr>
        <w:ind w:firstLineChars="0"/>
      </w:pPr>
      <w:r>
        <w:rPr>
          <w:rFonts w:hint="eastAsia"/>
        </w:rPr>
        <w:t>诈骗团伙在社交网络发布信息：行为信息采集并识别行为风险</w:t>
      </w:r>
    </w:p>
    <w:p w14:paraId="19E1BF59" w14:textId="0668F3D4" w:rsidR="00835683" w:rsidDel="00C55F4C" w:rsidRDefault="00835683">
      <w:pPr>
        <w:rPr>
          <w:del w:id="179" w:author="曹 好" w:date="2022-06-03T15:27:00Z"/>
        </w:rPr>
      </w:pPr>
      <w:r>
        <w:rPr>
          <w:rFonts w:hint="eastAsia"/>
        </w:rPr>
        <w:t>但是，该平台仅局限于识别诈骗链路中的各类信息，而没有对诈骗团伙有进一步的接触，且没有对诈骗信息的传播过程进行分析，使得对诈骗信息的防控只停留于表面，不能彻底从根本上减少诈骗信息的传播。</w:t>
      </w:r>
    </w:p>
    <w:p w14:paraId="04766ADD" w14:textId="77777777" w:rsidR="00835683" w:rsidRDefault="00835683" w:rsidP="00186ECD">
      <w:r>
        <w:rPr>
          <w:rFonts w:hint="eastAsia"/>
        </w:rPr>
        <w:t>除此之外，该平台仅面向企业提供解决方案，</w:t>
      </w:r>
      <w:r w:rsidRPr="008A19F1">
        <w:rPr>
          <w:rFonts w:hint="eastAsia"/>
        </w:rPr>
        <w:t>无法为公安机关抓捕诈骗团伙和杜绝进一步的诈骗信息传播提供更多的帮助和便利。</w:t>
      </w:r>
    </w:p>
    <w:p w14:paraId="4DEE563C" w14:textId="77777777" w:rsidR="00835683" w:rsidRPr="00500AB9" w:rsidRDefault="00835683">
      <w:pPr>
        <w:pStyle w:val="ab"/>
        <w:numPr>
          <w:ilvl w:val="0"/>
          <w:numId w:val="13"/>
        </w:numPr>
        <w:ind w:firstLineChars="0"/>
        <w:pPrChange w:id="180" w:author="曹 好" w:date="2022-06-03T15:37:00Z">
          <w:pPr>
            <w:pStyle w:val="ab"/>
            <w:numPr>
              <w:numId w:val="13"/>
            </w:numPr>
            <w:spacing w:before="156"/>
            <w:ind w:left="420" w:firstLineChars="0" w:hanging="420"/>
          </w:pPr>
        </w:pPrChange>
      </w:pPr>
      <w:r w:rsidRPr="00500AB9">
        <w:rPr>
          <w:rFonts w:hint="eastAsia"/>
        </w:rPr>
        <w:t>360</w:t>
      </w:r>
      <w:r w:rsidRPr="00500AB9">
        <w:rPr>
          <w:rFonts w:hint="eastAsia"/>
        </w:rPr>
        <w:t>猎网平台</w:t>
      </w:r>
    </w:p>
    <w:p w14:paraId="4B6F0D3E" w14:textId="77777777" w:rsidR="00835683" w:rsidRDefault="00835683">
      <w:pPr>
        <w:pPrChange w:id="181" w:author="曹 好" w:date="2022-06-03T15:37:00Z">
          <w:pPr>
            <w:spacing w:before="156"/>
            <w:ind w:firstLineChars="200" w:firstLine="480"/>
          </w:pPr>
        </w:pPrChange>
      </w:pPr>
      <w:r>
        <w:rPr>
          <w:rFonts w:hint="eastAsia"/>
        </w:rPr>
        <w:t>猎网平台由北京市公安局网络安全保卫总队和</w:t>
      </w:r>
      <w:r>
        <w:rPr>
          <w:rFonts w:hint="eastAsia"/>
        </w:rPr>
        <w:t>360</w:t>
      </w:r>
      <w:r>
        <w:rPr>
          <w:rFonts w:hint="eastAsia"/>
        </w:rPr>
        <w:t>互联网安全中心联合发起成立，是一个面向全体网民开放的诈骗信息举报平台，实现诈骗风险的第一时间发现，诈骗行为的第一时间阻拦和诈骗犯罪的第一时间打击。</w:t>
      </w:r>
    </w:p>
    <w:p w14:paraId="7E5BEE5E" w14:textId="641E8AD2" w:rsidR="00835683" w:rsidRDefault="00835683">
      <w:pPr>
        <w:pPrChange w:id="182" w:author="曹 好" w:date="2022-06-03T15:37:00Z">
          <w:pPr>
            <w:spacing w:before="156"/>
            <w:ind w:firstLineChars="200" w:firstLine="480"/>
          </w:pPr>
        </w:pPrChange>
      </w:pPr>
      <w:r>
        <w:rPr>
          <w:rFonts w:hint="eastAsia"/>
        </w:rPr>
        <w:t>猎网旨在向社会提供诈骗信息举报的开放平台，如</w:t>
      </w:r>
      <w:r>
        <w:rPr>
          <w:rFonts w:hint="eastAsia"/>
        </w:rPr>
        <w:fldChar w:fldCharType="begin"/>
      </w:r>
      <w:r>
        <w:rPr>
          <w:rFonts w:hint="eastAsia"/>
        </w:rPr>
        <w:instrText xml:space="preserve"> REF _Ref9361 \h </w:instrText>
      </w:r>
      <w:r>
        <w:rPr>
          <w:rFonts w:hint="eastAsia"/>
        </w:rPr>
      </w:r>
      <w:r>
        <w:rPr>
          <w:rFonts w:hint="eastAsia"/>
        </w:rPr>
        <w:fldChar w:fldCharType="separate"/>
      </w:r>
      <w:ins w:id="183" w:author="曹 好" w:date="2022-06-06T00:50:00Z">
        <w:r w:rsidR="00166C1F">
          <w:t>图</w:t>
        </w:r>
        <w:r w:rsidR="00166C1F">
          <w:t xml:space="preserve"> </w:t>
        </w:r>
        <w:r w:rsidR="00166C1F">
          <w:rPr>
            <w:noProof/>
          </w:rPr>
          <w:t>2</w:t>
        </w:r>
        <w:r w:rsidR="00166C1F">
          <w:noBreakHyphen/>
        </w:r>
        <w:r w:rsidR="00166C1F">
          <w:rPr>
            <w:noProof/>
          </w:rPr>
          <w:t>11</w:t>
        </w:r>
      </w:ins>
      <w:del w:id="184"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11</w:delText>
        </w:r>
      </w:del>
      <w:r>
        <w:rPr>
          <w:rFonts w:hint="eastAsia"/>
        </w:rPr>
        <w:fldChar w:fldCharType="end"/>
      </w:r>
      <w:r>
        <w:rPr>
          <w:rFonts w:hint="eastAsia"/>
        </w:rPr>
        <w:t>所示，猎网在接收到举报线索的第一时间，将结合公安机关的刑侦能力、</w:t>
      </w:r>
      <w:r>
        <w:rPr>
          <w:rFonts w:hint="eastAsia"/>
        </w:rPr>
        <w:t>360</w:t>
      </w:r>
      <w:r>
        <w:rPr>
          <w:rFonts w:hint="eastAsia"/>
        </w:rPr>
        <w:t>的</w:t>
      </w:r>
      <w:proofErr w:type="gramStart"/>
      <w:r>
        <w:rPr>
          <w:rFonts w:hint="eastAsia"/>
        </w:rPr>
        <w:t>云安全</w:t>
      </w:r>
      <w:proofErr w:type="gramEnd"/>
      <w:r>
        <w:rPr>
          <w:rFonts w:hint="eastAsia"/>
        </w:rPr>
        <w:t>技术对线索展开调查，从而实现快速地打击违法犯罪。</w:t>
      </w:r>
    </w:p>
    <w:p w14:paraId="27D48D1A" w14:textId="40EBF0C2" w:rsidR="00835683" w:rsidRDefault="00835683">
      <w:pPr>
        <w:pStyle w:val="aff3"/>
        <w:pPrChange w:id="185" w:author="曹 好" w:date="2022-06-06T00:42:00Z">
          <w:pPr>
            <w:spacing w:before="156"/>
            <w:ind w:firstLine="480"/>
            <w:jc w:val="center"/>
          </w:pPr>
        </w:pPrChange>
      </w:pPr>
      <w:r>
        <w:drawing>
          <wp:inline distT="0" distB="0" distL="114300" distR="114300" wp14:anchorId="0B683CA2" wp14:editId="59FFF6FE">
            <wp:extent cx="4436383" cy="298795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4449612" cy="2996863"/>
                    </a:xfrm>
                    <a:prstGeom prst="rect">
                      <a:avLst/>
                    </a:prstGeom>
                    <a:noFill/>
                    <a:ln>
                      <a:noFill/>
                    </a:ln>
                  </pic:spPr>
                </pic:pic>
              </a:graphicData>
            </a:graphic>
          </wp:inline>
        </w:drawing>
      </w:r>
    </w:p>
    <w:p w14:paraId="2035E927" w14:textId="7A65ED9E" w:rsidR="00835683" w:rsidRDefault="00835683">
      <w:pPr>
        <w:pStyle w:val="a9"/>
        <w:spacing w:after="312"/>
        <w:pPrChange w:id="186" w:author="曹 好" w:date="2022-06-03T15:37:00Z">
          <w:pPr>
            <w:pStyle w:val="a9"/>
            <w:spacing w:before="156"/>
            <w:ind w:firstLine="420"/>
          </w:pPr>
        </w:pPrChange>
      </w:pPr>
      <w:bookmarkStart w:id="187" w:name="_Ref9361"/>
      <w:r>
        <w:t>图</w:t>
      </w:r>
      <w:r>
        <w:t xml:space="preserve"> </w:t>
      </w:r>
      <w:ins w:id="188" w:author="曹 好" w:date="2022-06-06T00:48:00Z">
        <w:r w:rsidR="00A50EBC">
          <w:fldChar w:fldCharType="begin"/>
        </w:r>
        <w:r w:rsidR="00A50EBC">
          <w:instrText xml:space="preserve"> STYLEREF 1 \s </w:instrText>
        </w:r>
      </w:ins>
      <w:r w:rsidR="00A50EBC">
        <w:fldChar w:fldCharType="separate"/>
      </w:r>
      <w:r w:rsidR="00166C1F">
        <w:rPr>
          <w:noProof/>
        </w:rPr>
        <w:t>2</w:t>
      </w:r>
      <w:ins w:id="189"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190" w:author="曹 好" w:date="2022-06-06T00:50:00Z">
        <w:r w:rsidR="00166C1F">
          <w:rPr>
            <w:noProof/>
          </w:rPr>
          <w:t>11</w:t>
        </w:r>
      </w:ins>
      <w:ins w:id="191" w:author="曹 好" w:date="2022-06-06T00:48:00Z">
        <w:r w:rsidR="00A50EBC">
          <w:fldChar w:fldCharType="end"/>
        </w:r>
      </w:ins>
      <w:del w:id="192"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11</w:delText>
        </w:r>
        <w:r w:rsidR="00B23122" w:rsidDel="00AB2086">
          <w:fldChar w:fldCharType="end"/>
        </w:r>
      </w:del>
      <w:bookmarkEnd w:id="187"/>
      <w:r>
        <w:rPr>
          <w:rFonts w:hint="eastAsia"/>
        </w:rPr>
        <w:t xml:space="preserve"> </w:t>
      </w:r>
      <w:r>
        <w:rPr>
          <w:rFonts w:hint="eastAsia"/>
        </w:rPr>
        <w:t>举报线索填写</w:t>
      </w:r>
    </w:p>
    <w:p w14:paraId="4F3E3451" w14:textId="69EC14B8" w:rsidR="00835683" w:rsidRDefault="00835683">
      <w:pPr>
        <w:pPrChange w:id="193" w:author="曹 好" w:date="2022-06-03T15:37:00Z">
          <w:pPr>
            <w:spacing w:before="156"/>
            <w:ind w:firstLineChars="200" w:firstLine="480"/>
          </w:pPr>
        </w:pPrChange>
      </w:pPr>
      <w:r>
        <w:rPr>
          <w:rFonts w:hint="eastAsia"/>
        </w:rPr>
        <w:t>除此之外，猎网还可对电话、网址、</w:t>
      </w:r>
      <w:r>
        <w:rPr>
          <w:rFonts w:hint="eastAsia"/>
        </w:rPr>
        <w:t>QQ</w:t>
      </w:r>
      <w:r>
        <w:rPr>
          <w:rFonts w:hint="eastAsia"/>
        </w:rPr>
        <w:t>、院校进行简单地检测和举报，如</w:t>
      </w:r>
      <w:r>
        <w:rPr>
          <w:rFonts w:hint="eastAsia"/>
        </w:rPr>
        <w:fldChar w:fldCharType="begin"/>
      </w:r>
      <w:r>
        <w:rPr>
          <w:rFonts w:hint="eastAsia"/>
        </w:rPr>
        <w:instrText xml:space="preserve"> REF _Ref10883 \h </w:instrText>
      </w:r>
      <w:r>
        <w:rPr>
          <w:rFonts w:hint="eastAsia"/>
        </w:rPr>
      </w:r>
      <w:r>
        <w:rPr>
          <w:rFonts w:hint="eastAsia"/>
        </w:rPr>
        <w:fldChar w:fldCharType="separate"/>
      </w:r>
      <w:ins w:id="194" w:author="曹 好" w:date="2022-06-06T00:50:00Z">
        <w:r w:rsidR="00166C1F">
          <w:t>图</w:t>
        </w:r>
        <w:r w:rsidR="00166C1F">
          <w:t xml:space="preserve"> </w:t>
        </w:r>
        <w:r w:rsidR="00166C1F">
          <w:rPr>
            <w:noProof/>
          </w:rPr>
          <w:t>2</w:t>
        </w:r>
        <w:r w:rsidR="00166C1F">
          <w:noBreakHyphen/>
        </w:r>
        <w:r w:rsidR="00166C1F">
          <w:rPr>
            <w:noProof/>
          </w:rPr>
          <w:t>12</w:t>
        </w:r>
      </w:ins>
      <w:del w:id="195"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12</w:delText>
        </w:r>
      </w:del>
      <w:r>
        <w:rPr>
          <w:rFonts w:hint="eastAsia"/>
        </w:rPr>
        <w:fldChar w:fldCharType="end"/>
      </w:r>
      <w:r>
        <w:rPr>
          <w:rFonts w:hint="eastAsia"/>
        </w:rPr>
        <w:t>所示：</w:t>
      </w:r>
    </w:p>
    <w:p w14:paraId="2069D547" w14:textId="106419E6" w:rsidR="00835683" w:rsidRDefault="00835683">
      <w:pPr>
        <w:pStyle w:val="aff3"/>
        <w:pPrChange w:id="196" w:author="曹 好" w:date="2022-06-06T00:42:00Z">
          <w:pPr>
            <w:spacing w:before="156"/>
            <w:ind w:firstLine="480"/>
            <w:jc w:val="center"/>
          </w:pPr>
        </w:pPrChange>
      </w:pPr>
      <w:r>
        <w:lastRenderedPageBreak/>
        <w:drawing>
          <wp:inline distT="0" distB="0" distL="114300" distR="114300" wp14:anchorId="23EF3D5C" wp14:editId="2C11B3D6">
            <wp:extent cx="4734560" cy="2118360"/>
            <wp:effectExtent l="0" t="0" r="889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734560" cy="2118360"/>
                    </a:xfrm>
                    <a:prstGeom prst="rect">
                      <a:avLst/>
                    </a:prstGeom>
                    <a:noFill/>
                    <a:ln>
                      <a:noFill/>
                    </a:ln>
                  </pic:spPr>
                </pic:pic>
              </a:graphicData>
            </a:graphic>
          </wp:inline>
        </w:drawing>
      </w:r>
    </w:p>
    <w:p w14:paraId="1727D412" w14:textId="2540FA82" w:rsidR="00835683" w:rsidRDefault="00835683">
      <w:pPr>
        <w:pStyle w:val="a9"/>
        <w:spacing w:after="312"/>
        <w:rPr>
          <w:rFonts w:eastAsia="宋体"/>
        </w:rPr>
        <w:pPrChange w:id="197" w:author="曹 好" w:date="2022-06-03T15:37:00Z">
          <w:pPr>
            <w:pStyle w:val="a9"/>
            <w:spacing w:before="156"/>
            <w:ind w:firstLine="420"/>
          </w:pPr>
        </w:pPrChange>
      </w:pPr>
      <w:bookmarkStart w:id="198" w:name="_Ref10883"/>
      <w:r>
        <w:t>图</w:t>
      </w:r>
      <w:r>
        <w:t xml:space="preserve"> </w:t>
      </w:r>
      <w:ins w:id="199" w:author="曹 好" w:date="2022-06-06T00:48:00Z">
        <w:r w:rsidR="00A50EBC">
          <w:fldChar w:fldCharType="begin"/>
        </w:r>
        <w:r w:rsidR="00A50EBC">
          <w:instrText xml:space="preserve"> STYLEREF 1 \s </w:instrText>
        </w:r>
      </w:ins>
      <w:r w:rsidR="00A50EBC">
        <w:fldChar w:fldCharType="separate"/>
      </w:r>
      <w:r w:rsidR="00166C1F">
        <w:rPr>
          <w:noProof/>
        </w:rPr>
        <w:t>2</w:t>
      </w:r>
      <w:ins w:id="200"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201" w:author="曹 好" w:date="2022-06-06T00:50:00Z">
        <w:r w:rsidR="00166C1F">
          <w:rPr>
            <w:noProof/>
          </w:rPr>
          <w:t>12</w:t>
        </w:r>
      </w:ins>
      <w:ins w:id="202" w:author="曹 好" w:date="2022-06-06T00:48:00Z">
        <w:r w:rsidR="00A50EBC">
          <w:fldChar w:fldCharType="end"/>
        </w:r>
      </w:ins>
      <w:del w:id="203"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12</w:delText>
        </w:r>
        <w:r w:rsidR="00B23122" w:rsidDel="00AB2086">
          <w:fldChar w:fldCharType="end"/>
        </w:r>
      </w:del>
      <w:bookmarkEnd w:id="198"/>
      <w:r>
        <w:rPr>
          <w:rFonts w:hint="eastAsia"/>
        </w:rPr>
        <w:t>猎网检测</w:t>
      </w:r>
    </w:p>
    <w:p w14:paraId="6DFF70C2" w14:textId="77777777" w:rsidR="00835683" w:rsidRDefault="00835683" w:rsidP="00D56766">
      <w:r>
        <w:rPr>
          <w:rFonts w:hint="eastAsia"/>
        </w:rPr>
        <w:t>猎网本质只是向社会提供的一个举报诈骗信息的窗口，后续公安机关对举报线索的侦查依然需要使用其他的工具，</w:t>
      </w:r>
      <w:r w:rsidRPr="008A19F1">
        <w:rPr>
          <w:rFonts w:hint="eastAsia"/>
          <w:b/>
          <w:bCs/>
        </w:rPr>
        <w:t>无法为公安机关的侦查提供实质性的便利</w:t>
      </w:r>
      <w:r>
        <w:rPr>
          <w:rFonts w:hint="eastAsia"/>
        </w:rPr>
        <w:t>。</w:t>
      </w:r>
      <w:proofErr w:type="gramStart"/>
      <w:r>
        <w:rPr>
          <w:rFonts w:hint="eastAsia"/>
        </w:rPr>
        <w:t>且猎网</w:t>
      </w:r>
      <w:proofErr w:type="gramEnd"/>
      <w:r>
        <w:rPr>
          <w:rFonts w:hint="eastAsia"/>
        </w:rPr>
        <w:t>所提供的举报窗口只能在诈骗完成后对诈骗分子进行打击，</w:t>
      </w:r>
      <w:r w:rsidRPr="008A19F1">
        <w:rPr>
          <w:rFonts w:hint="eastAsia"/>
          <w:b/>
          <w:bCs/>
        </w:rPr>
        <w:t>没有提供面向社交网络的诈骗信息监测及预警功能。</w:t>
      </w:r>
    </w:p>
    <w:p w14:paraId="7B95A17B" w14:textId="77777777" w:rsidR="00835683" w:rsidRPr="00500AB9" w:rsidRDefault="00835683">
      <w:pPr>
        <w:pStyle w:val="ab"/>
        <w:numPr>
          <w:ilvl w:val="0"/>
          <w:numId w:val="13"/>
        </w:numPr>
        <w:ind w:firstLineChars="0"/>
        <w:pPrChange w:id="204" w:author="曹 好" w:date="2022-06-03T15:37:00Z">
          <w:pPr>
            <w:pStyle w:val="ab"/>
            <w:numPr>
              <w:numId w:val="13"/>
            </w:numPr>
            <w:spacing w:before="156"/>
            <w:ind w:left="420" w:firstLineChars="0" w:hanging="420"/>
          </w:pPr>
        </w:pPrChange>
      </w:pPr>
      <w:r w:rsidRPr="00500AB9">
        <w:rPr>
          <w:rFonts w:hint="eastAsia"/>
        </w:rPr>
        <w:t>国家反</w:t>
      </w:r>
      <w:proofErr w:type="gramStart"/>
      <w:r w:rsidRPr="00500AB9">
        <w:rPr>
          <w:rFonts w:hint="eastAsia"/>
        </w:rPr>
        <w:t>诈中心</w:t>
      </w:r>
      <w:proofErr w:type="gramEnd"/>
      <w:r w:rsidRPr="00500AB9">
        <w:rPr>
          <w:rFonts w:hint="eastAsia"/>
        </w:rPr>
        <w:t>APP</w:t>
      </w:r>
    </w:p>
    <w:p w14:paraId="411DA001" w14:textId="5B55B216" w:rsidR="00835683" w:rsidRDefault="00835683" w:rsidP="00186ECD">
      <w:r>
        <w:rPr>
          <w:rFonts w:hint="eastAsia"/>
        </w:rPr>
        <w:t>国家反</w:t>
      </w:r>
      <w:proofErr w:type="gramStart"/>
      <w:r>
        <w:rPr>
          <w:rFonts w:hint="eastAsia"/>
        </w:rPr>
        <w:t>诈中心</w:t>
      </w:r>
      <w:r>
        <w:rPr>
          <w:rFonts w:hint="eastAsia"/>
        </w:rPr>
        <w:t>app</w:t>
      </w:r>
      <w:r>
        <w:rPr>
          <w:rFonts w:hint="eastAsia"/>
        </w:rPr>
        <w:t>与猎</w:t>
      </w:r>
      <w:proofErr w:type="gramEnd"/>
      <w:r>
        <w:rPr>
          <w:rFonts w:hint="eastAsia"/>
        </w:rPr>
        <w:t>网平台一样具有举报窗口和风险查询功能，如</w:t>
      </w:r>
      <w:r>
        <w:rPr>
          <w:rFonts w:hint="eastAsia"/>
        </w:rPr>
        <w:fldChar w:fldCharType="begin"/>
      </w:r>
      <w:r>
        <w:rPr>
          <w:rFonts w:hint="eastAsia"/>
        </w:rPr>
        <w:instrText xml:space="preserve"> REF _Ref12366 \h </w:instrText>
      </w:r>
      <w:r>
        <w:rPr>
          <w:rFonts w:hint="eastAsia"/>
        </w:rPr>
      </w:r>
      <w:r>
        <w:rPr>
          <w:rFonts w:hint="eastAsia"/>
        </w:rPr>
        <w:fldChar w:fldCharType="separate"/>
      </w:r>
      <w:ins w:id="205" w:author="曹 好" w:date="2022-06-06T00:50:00Z">
        <w:r w:rsidR="00166C1F">
          <w:t>图</w:t>
        </w:r>
        <w:r w:rsidR="00166C1F">
          <w:t xml:space="preserve"> </w:t>
        </w:r>
        <w:r w:rsidR="00166C1F">
          <w:rPr>
            <w:noProof/>
          </w:rPr>
          <w:t>2</w:t>
        </w:r>
        <w:r w:rsidR="00166C1F">
          <w:noBreakHyphen/>
        </w:r>
        <w:r w:rsidR="00166C1F">
          <w:rPr>
            <w:noProof/>
          </w:rPr>
          <w:t>13</w:t>
        </w:r>
      </w:ins>
      <w:del w:id="206"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13</w:delText>
        </w:r>
      </w:del>
      <w:r>
        <w:rPr>
          <w:rFonts w:hint="eastAsia"/>
        </w:rPr>
        <w:fldChar w:fldCharType="end"/>
      </w:r>
      <w:r>
        <w:rPr>
          <w:rFonts w:hint="eastAsia"/>
        </w:rPr>
        <w:t>和图</w:t>
      </w:r>
      <w:r>
        <w:rPr>
          <w:rFonts w:hint="eastAsia"/>
        </w:rPr>
        <w:fldChar w:fldCharType="begin"/>
      </w:r>
      <w:r>
        <w:rPr>
          <w:rFonts w:hint="eastAsia"/>
        </w:rPr>
        <w:instrText xml:space="preserve"> REF _Ref12578 \h </w:instrText>
      </w:r>
      <w:r>
        <w:rPr>
          <w:rFonts w:hint="eastAsia"/>
        </w:rPr>
      </w:r>
      <w:r>
        <w:rPr>
          <w:rFonts w:hint="eastAsia"/>
        </w:rPr>
        <w:fldChar w:fldCharType="separate"/>
      </w:r>
      <w:ins w:id="207" w:author="曹 好" w:date="2022-06-06T00:50:00Z">
        <w:r w:rsidR="00166C1F">
          <w:t>图</w:t>
        </w:r>
        <w:r w:rsidR="00166C1F">
          <w:t xml:space="preserve"> </w:t>
        </w:r>
        <w:r w:rsidR="00166C1F">
          <w:rPr>
            <w:noProof/>
          </w:rPr>
          <w:t>2</w:t>
        </w:r>
        <w:r w:rsidR="00166C1F">
          <w:noBreakHyphen/>
        </w:r>
        <w:r w:rsidR="00166C1F">
          <w:rPr>
            <w:noProof/>
          </w:rPr>
          <w:t>14</w:t>
        </w:r>
      </w:ins>
      <w:del w:id="208"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14</w:delText>
        </w:r>
      </w:del>
      <w:r>
        <w:rPr>
          <w:rFonts w:hint="eastAsia"/>
        </w:rPr>
        <w:fldChar w:fldCharType="end"/>
      </w:r>
      <w:r>
        <w:rPr>
          <w:rFonts w:hint="eastAsia"/>
        </w:rPr>
        <w:t>所示：</w:t>
      </w:r>
    </w:p>
    <w:p w14:paraId="28900F0C" w14:textId="2571DA1B" w:rsidR="00835683" w:rsidRDefault="00835683">
      <w:pPr>
        <w:pStyle w:val="aff3"/>
        <w:pPrChange w:id="209" w:author="曹 好" w:date="2022-06-06T00:42:00Z">
          <w:pPr>
            <w:spacing w:before="156"/>
            <w:ind w:firstLine="480"/>
            <w:jc w:val="center"/>
          </w:pPr>
        </w:pPrChange>
      </w:pPr>
      <w:r>
        <w:rPr>
          <w:rFonts w:hint="eastAsia"/>
        </w:rPr>
        <w:drawing>
          <wp:inline distT="0" distB="0" distL="114300" distR="114300" wp14:anchorId="3E2CE22C" wp14:editId="5AED8C1F">
            <wp:extent cx="2063115" cy="2684145"/>
            <wp:effectExtent l="0" t="0" r="13335" b="1905"/>
            <wp:docPr id="24" name="图片 24" descr="QQ图片2022031221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220312215922"/>
                    <pic:cNvPicPr>
                      <a:picLocks noChangeAspect="1"/>
                    </pic:cNvPicPr>
                  </pic:nvPicPr>
                  <pic:blipFill>
                    <a:blip r:embed="rId27"/>
                    <a:stretch>
                      <a:fillRect/>
                    </a:stretch>
                  </pic:blipFill>
                  <pic:spPr>
                    <a:xfrm>
                      <a:off x="0" y="0"/>
                      <a:ext cx="2063115" cy="2684145"/>
                    </a:xfrm>
                    <a:prstGeom prst="rect">
                      <a:avLst/>
                    </a:prstGeom>
                  </pic:spPr>
                </pic:pic>
              </a:graphicData>
            </a:graphic>
          </wp:inline>
        </w:drawing>
      </w:r>
    </w:p>
    <w:p w14:paraId="399DFA2E" w14:textId="4792554D" w:rsidR="00835683" w:rsidRDefault="00835683">
      <w:pPr>
        <w:pStyle w:val="a9"/>
        <w:spacing w:after="312"/>
        <w:rPr>
          <w:rFonts w:ascii="宋体" w:hAnsi="宋体" w:cs="DFKai-SB"/>
          <w:bCs/>
        </w:rPr>
        <w:pPrChange w:id="210" w:author="曹 好" w:date="2022-06-03T15:37:00Z">
          <w:pPr>
            <w:pStyle w:val="a9"/>
            <w:spacing w:before="156"/>
            <w:ind w:firstLine="420"/>
          </w:pPr>
        </w:pPrChange>
      </w:pPr>
      <w:bookmarkStart w:id="211" w:name="_Ref12366"/>
      <w:r>
        <w:t>图</w:t>
      </w:r>
      <w:r>
        <w:t xml:space="preserve"> </w:t>
      </w:r>
      <w:ins w:id="212" w:author="曹 好" w:date="2022-06-06T00:48:00Z">
        <w:r w:rsidR="00A50EBC">
          <w:fldChar w:fldCharType="begin"/>
        </w:r>
        <w:r w:rsidR="00A50EBC">
          <w:instrText xml:space="preserve"> STYLEREF 1 \s </w:instrText>
        </w:r>
      </w:ins>
      <w:r w:rsidR="00A50EBC">
        <w:fldChar w:fldCharType="separate"/>
      </w:r>
      <w:r w:rsidR="00166C1F">
        <w:rPr>
          <w:noProof/>
        </w:rPr>
        <w:t>2</w:t>
      </w:r>
      <w:ins w:id="213"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214" w:author="曹 好" w:date="2022-06-06T00:50:00Z">
        <w:r w:rsidR="00166C1F">
          <w:rPr>
            <w:noProof/>
          </w:rPr>
          <w:t>13</w:t>
        </w:r>
      </w:ins>
      <w:ins w:id="215" w:author="曹 好" w:date="2022-06-06T00:48:00Z">
        <w:r w:rsidR="00A50EBC">
          <w:fldChar w:fldCharType="end"/>
        </w:r>
      </w:ins>
      <w:del w:id="216"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13</w:delText>
        </w:r>
        <w:r w:rsidR="00B23122" w:rsidDel="00AB2086">
          <w:fldChar w:fldCharType="end"/>
        </w:r>
      </w:del>
      <w:bookmarkEnd w:id="211"/>
      <w:r>
        <w:rPr>
          <w:rFonts w:hint="eastAsia"/>
        </w:rPr>
        <w:t>风险查询界面</w:t>
      </w:r>
    </w:p>
    <w:p w14:paraId="7C9380BD" w14:textId="0E79A07F" w:rsidR="00835683" w:rsidRDefault="00835683">
      <w:pPr>
        <w:pStyle w:val="aff3"/>
        <w:pPrChange w:id="217" w:author="曹 好" w:date="2022-06-06T00:42:00Z">
          <w:pPr>
            <w:spacing w:before="156"/>
            <w:ind w:firstLine="480"/>
            <w:jc w:val="center"/>
          </w:pPr>
        </w:pPrChange>
      </w:pPr>
      <w:r>
        <w:rPr>
          <w:rFonts w:hint="eastAsia"/>
        </w:rPr>
        <w:lastRenderedPageBreak/>
        <w:drawing>
          <wp:inline distT="0" distB="0" distL="114300" distR="114300" wp14:anchorId="66256ECE" wp14:editId="04DA9B69">
            <wp:extent cx="2015508" cy="3984172"/>
            <wp:effectExtent l="0" t="0" r="3810" b="0"/>
            <wp:docPr id="25" name="图片 25" descr="QQ图片2022031221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20312215933"/>
                    <pic:cNvPicPr>
                      <a:picLocks noChangeAspect="1"/>
                    </pic:cNvPicPr>
                  </pic:nvPicPr>
                  <pic:blipFill>
                    <a:blip r:embed="rId28"/>
                    <a:stretch>
                      <a:fillRect/>
                    </a:stretch>
                  </pic:blipFill>
                  <pic:spPr>
                    <a:xfrm>
                      <a:off x="0" y="0"/>
                      <a:ext cx="2018500" cy="3990087"/>
                    </a:xfrm>
                    <a:prstGeom prst="rect">
                      <a:avLst/>
                    </a:prstGeom>
                  </pic:spPr>
                </pic:pic>
              </a:graphicData>
            </a:graphic>
          </wp:inline>
        </w:drawing>
      </w:r>
    </w:p>
    <w:p w14:paraId="41BEBE2F" w14:textId="60A72DB1" w:rsidR="00835683" w:rsidRDefault="00835683">
      <w:pPr>
        <w:pStyle w:val="a9"/>
        <w:spacing w:after="312"/>
        <w:rPr>
          <w:rFonts w:ascii="宋体" w:hAnsi="宋体" w:cs="DFKai-SB"/>
          <w:bCs/>
        </w:rPr>
        <w:pPrChange w:id="218" w:author="曹 好" w:date="2022-06-03T15:37:00Z">
          <w:pPr>
            <w:pStyle w:val="a9"/>
            <w:spacing w:before="156"/>
            <w:ind w:firstLine="420"/>
          </w:pPr>
        </w:pPrChange>
      </w:pPr>
      <w:bookmarkStart w:id="219" w:name="_Ref12578"/>
      <w:r>
        <w:t>图</w:t>
      </w:r>
      <w:r>
        <w:t xml:space="preserve"> </w:t>
      </w:r>
      <w:ins w:id="220" w:author="曹 好" w:date="2022-06-06T00:48:00Z">
        <w:r w:rsidR="00A50EBC">
          <w:fldChar w:fldCharType="begin"/>
        </w:r>
        <w:r w:rsidR="00A50EBC">
          <w:instrText xml:space="preserve"> STYLEREF 1 \s </w:instrText>
        </w:r>
      </w:ins>
      <w:r w:rsidR="00A50EBC">
        <w:fldChar w:fldCharType="separate"/>
      </w:r>
      <w:r w:rsidR="00166C1F">
        <w:rPr>
          <w:noProof/>
        </w:rPr>
        <w:t>2</w:t>
      </w:r>
      <w:ins w:id="221"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222" w:author="曹 好" w:date="2022-06-06T00:50:00Z">
        <w:r w:rsidR="00166C1F">
          <w:rPr>
            <w:noProof/>
          </w:rPr>
          <w:t>14</w:t>
        </w:r>
      </w:ins>
      <w:ins w:id="223" w:author="曹 好" w:date="2022-06-06T00:48:00Z">
        <w:r w:rsidR="00A50EBC">
          <w:fldChar w:fldCharType="end"/>
        </w:r>
      </w:ins>
      <w:del w:id="224"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14</w:delText>
        </w:r>
        <w:r w:rsidR="00B23122" w:rsidDel="00AB2086">
          <w:fldChar w:fldCharType="end"/>
        </w:r>
      </w:del>
      <w:bookmarkEnd w:id="219"/>
      <w:r>
        <w:rPr>
          <w:rFonts w:hint="eastAsia"/>
        </w:rPr>
        <w:t>举报界面</w:t>
      </w:r>
    </w:p>
    <w:p w14:paraId="1650FB72" w14:textId="48C9E919" w:rsidR="00835683" w:rsidRDefault="00835683" w:rsidP="00D56766">
      <w:r>
        <w:rPr>
          <w:rFonts w:hint="eastAsia"/>
        </w:rPr>
        <w:t>除此之外，国家反</w:t>
      </w:r>
      <w:proofErr w:type="gramStart"/>
      <w:r>
        <w:rPr>
          <w:rFonts w:hint="eastAsia"/>
        </w:rPr>
        <w:t>诈中心</w:t>
      </w:r>
      <w:proofErr w:type="gramEnd"/>
      <w:r>
        <w:rPr>
          <w:rFonts w:hint="eastAsia"/>
        </w:rPr>
        <w:t>app</w:t>
      </w:r>
      <w:r>
        <w:rPr>
          <w:rFonts w:hint="eastAsia"/>
        </w:rPr>
        <w:t>最亮眼的功能便是来电预警功能：开启来电预警守护后，能够准确识别诈骗来电和诈骗短信并对用户进行预警，能够在一定程度上防治电信诈骗。如</w:t>
      </w:r>
      <w:r>
        <w:rPr>
          <w:rFonts w:hint="eastAsia"/>
        </w:rPr>
        <w:fldChar w:fldCharType="begin"/>
      </w:r>
      <w:r>
        <w:rPr>
          <w:rFonts w:hint="eastAsia"/>
        </w:rPr>
        <w:instrText xml:space="preserve"> REF _Ref14306 \h </w:instrText>
      </w:r>
      <w:r>
        <w:rPr>
          <w:rFonts w:hint="eastAsia"/>
        </w:rPr>
      </w:r>
      <w:r>
        <w:rPr>
          <w:rFonts w:hint="eastAsia"/>
        </w:rPr>
        <w:fldChar w:fldCharType="separate"/>
      </w:r>
      <w:ins w:id="225" w:author="曹 好" w:date="2022-06-06T00:50:00Z">
        <w:r w:rsidR="00166C1F">
          <w:t>图</w:t>
        </w:r>
        <w:r w:rsidR="00166C1F">
          <w:t xml:space="preserve"> </w:t>
        </w:r>
        <w:r w:rsidR="00166C1F">
          <w:rPr>
            <w:noProof/>
          </w:rPr>
          <w:t>2</w:t>
        </w:r>
        <w:r w:rsidR="00166C1F">
          <w:noBreakHyphen/>
        </w:r>
        <w:r w:rsidR="00166C1F">
          <w:rPr>
            <w:noProof/>
          </w:rPr>
          <w:t>15</w:t>
        </w:r>
      </w:ins>
      <w:del w:id="226" w:author="曹 好" w:date="2022-06-03T16:35:00Z">
        <w:r w:rsidR="00500AB9" w:rsidDel="00AB2086">
          <w:delText>图</w:delText>
        </w:r>
        <w:r w:rsidR="00500AB9" w:rsidDel="00AB2086">
          <w:delText xml:space="preserve"> </w:delText>
        </w:r>
        <w:r w:rsidR="00500AB9" w:rsidDel="00AB2086">
          <w:rPr>
            <w:noProof/>
          </w:rPr>
          <w:delText>1</w:delText>
        </w:r>
        <w:r w:rsidR="00500AB9" w:rsidDel="00AB2086">
          <w:noBreakHyphen/>
        </w:r>
        <w:r w:rsidR="00500AB9" w:rsidDel="00AB2086">
          <w:rPr>
            <w:noProof/>
          </w:rPr>
          <w:delText>15</w:delText>
        </w:r>
      </w:del>
      <w:r>
        <w:rPr>
          <w:rFonts w:hint="eastAsia"/>
        </w:rPr>
        <w:fldChar w:fldCharType="end"/>
      </w:r>
      <w:r>
        <w:rPr>
          <w:rFonts w:hint="eastAsia"/>
        </w:rPr>
        <w:t>所示：</w:t>
      </w:r>
    </w:p>
    <w:p w14:paraId="3BCAF3D8" w14:textId="4F09CBDC" w:rsidR="00835683" w:rsidRDefault="00835683">
      <w:pPr>
        <w:pStyle w:val="aff3"/>
        <w:pPrChange w:id="227" w:author="曹 好" w:date="2022-06-06T00:42:00Z">
          <w:pPr>
            <w:spacing w:before="156"/>
            <w:ind w:firstLine="480"/>
            <w:jc w:val="center"/>
          </w:pPr>
        </w:pPrChange>
      </w:pPr>
      <w:r>
        <w:drawing>
          <wp:inline distT="0" distB="0" distL="114300" distR="114300" wp14:anchorId="62280F88" wp14:editId="35E8B870">
            <wp:extent cx="2139950" cy="2727960"/>
            <wp:effectExtent l="0" t="0" r="12700" b="15240"/>
            <wp:docPr id="26" name="图片 26" descr="Screenshot_20220312_220905_com.hicorenationa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312_220905_com.hicorenational.ant"/>
                    <pic:cNvPicPr>
                      <a:picLocks noChangeAspect="1"/>
                    </pic:cNvPicPr>
                  </pic:nvPicPr>
                  <pic:blipFill>
                    <a:blip r:embed="rId29"/>
                    <a:srcRect t="3488" b="37675"/>
                    <a:stretch>
                      <a:fillRect/>
                    </a:stretch>
                  </pic:blipFill>
                  <pic:spPr>
                    <a:xfrm>
                      <a:off x="0" y="0"/>
                      <a:ext cx="2139950" cy="2727960"/>
                    </a:xfrm>
                    <a:prstGeom prst="rect">
                      <a:avLst/>
                    </a:prstGeom>
                  </pic:spPr>
                </pic:pic>
              </a:graphicData>
            </a:graphic>
          </wp:inline>
        </w:drawing>
      </w:r>
    </w:p>
    <w:p w14:paraId="45762CCB" w14:textId="425040D2" w:rsidR="00835683" w:rsidRPr="008E66D9" w:rsidRDefault="00835683">
      <w:pPr>
        <w:pStyle w:val="a9"/>
        <w:spacing w:after="312"/>
        <w:pPrChange w:id="228" w:author="曹 好" w:date="2022-06-03T15:37:00Z">
          <w:pPr>
            <w:pStyle w:val="a9"/>
            <w:spacing w:before="156"/>
            <w:ind w:firstLine="420"/>
          </w:pPr>
        </w:pPrChange>
      </w:pPr>
      <w:bookmarkStart w:id="229" w:name="_Ref14306"/>
      <w:r>
        <w:t>图</w:t>
      </w:r>
      <w:r>
        <w:t xml:space="preserve"> </w:t>
      </w:r>
      <w:ins w:id="230" w:author="曹 好" w:date="2022-06-06T00:48:00Z">
        <w:r w:rsidR="00A50EBC">
          <w:fldChar w:fldCharType="begin"/>
        </w:r>
        <w:r w:rsidR="00A50EBC">
          <w:instrText xml:space="preserve"> STYLEREF 1 \s </w:instrText>
        </w:r>
      </w:ins>
      <w:r w:rsidR="00A50EBC">
        <w:fldChar w:fldCharType="separate"/>
      </w:r>
      <w:r w:rsidR="00166C1F">
        <w:rPr>
          <w:noProof/>
        </w:rPr>
        <w:t>2</w:t>
      </w:r>
      <w:ins w:id="231"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232" w:author="曹 好" w:date="2022-06-06T00:50:00Z">
        <w:r w:rsidR="00166C1F">
          <w:rPr>
            <w:noProof/>
          </w:rPr>
          <w:t>15</w:t>
        </w:r>
      </w:ins>
      <w:ins w:id="233" w:author="曹 好" w:date="2022-06-06T00:48:00Z">
        <w:r w:rsidR="00A50EBC">
          <w:fldChar w:fldCharType="end"/>
        </w:r>
      </w:ins>
      <w:del w:id="234"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1</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15</w:delText>
        </w:r>
        <w:r w:rsidR="00B23122" w:rsidDel="00AB2086">
          <w:fldChar w:fldCharType="end"/>
        </w:r>
      </w:del>
      <w:bookmarkEnd w:id="229"/>
      <w:r>
        <w:rPr>
          <w:rFonts w:hint="eastAsia"/>
        </w:rPr>
        <w:t>来电预警功能</w:t>
      </w:r>
    </w:p>
    <w:p w14:paraId="035ADDCA" w14:textId="1C56CE8D" w:rsidR="00835683" w:rsidRDefault="00835683" w:rsidP="00D56766">
      <w:r>
        <w:rPr>
          <w:rFonts w:hint="eastAsia"/>
        </w:rPr>
        <w:lastRenderedPageBreak/>
        <w:t>国家反</w:t>
      </w:r>
      <w:proofErr w:type="gramStart"/>
      <w:r>
        <w:rPr>
          <w:rFonts w:hint="eastAsia"/>
        </w:rPr>
        <w:t>诈中心</w:t>
      </w:r>
      <w:proofErr w:type="gramEnd"/>
      <w:r>
        <w:rPr>
          <w:rFonts w:hint="eastAsia"/>
        </w:rPr>
        <w:t>app</w:t>
      </w:r>
      <w:r>
        <w:rPr>
          <w:rFonts w:hint="eastAsia"/>
        </w:rPr>
        <w:t>面向的群体为普通群众，能够为群众提供一定程度上的预警功能，从而减少群众被诈骗的几率，达到保护群众人身及财产安全的目的。然而，</w:t>
      </w:r>
      <w:r w:rsidRPr="005269BB">
        <w:rPr>
          <w:rFonts w:hint="eastAsia"/>
          <w:b/>
          <w:bCs/>
        </w:rPr>
        <w:t>来电预警和短信预警功能仅能在一定程度上预防电信诈骗，没有提供面向社交网络的诈骗信息监测及预警功能。</w:t>
      </w:r>
    </w:p>
    <w:p w14:paraId="77C21370" w14:textId="2552A920" w:rsidR="003D4770" w:rsidRDefault="003D4770" w:rsidP="00D56766">
      <w:pPr>
        <w:pStyle w:val="4"/>
      </w:pPr>
      <w:r>
        <w:rPr>
          <w:rFonts w:hint="eastAsia"/>
        </w:rPr>
        <w:t>诈骗信息识别研究现状分析</w:t>
      </w:r>
    </w:p>
    <w:p w14:paraId="6F2EED64" w14:textId="1F9B2821" w:rsidR="003D4770" w:rsidRDefault="00534D4D" w:rsidP="00AE5CC3">
      <w:r>
        <w:rPr>
          <w:rFonts w:hint="eastAsia"/>
        </w:rPr>
        <w:t>专门针对社交网络的诈骗信息检测研究较少，然而诈骗信息本质上属于虚假信息的一种。</w:t>
      </w:r>
      <w:r w:rsidR="000A788A">
        <w:rPr>
          <w:rFonts w:hint="eastAsia"/>
        </w:rPr>
        <w:t>所以我们</w:t>
      </w:r>
      <w:r w:rsidR="000A788A" w:rsidRPr="000A788A">
        <w:rPr>
          <w:rFonts w:hint="eastAsia"/>
        </w:rPr>
        <w:t>对现有的</w:t>
      </w:r>
      <w:r w:rsidR="000A788A">
        <w:rPr>
          <w:rFonts w:hint="eastAsia"/>
        </w:rPr>
        <w:t>虚假信息检测</w:t>
      </w:r>
      <w:r w:rsidR="000A788A" w:rsidRPr="000A788A">
        <w:rPr>
          <w:rFonts w:hint="eastAsia"/>
        </w:rPr>
        <w:t>技术进行了简要的文献综述，</w:t>
      </w:r>
      <w:r>
        <w:rPr>
          <w:rFonts w:hint="eastAsia"/>
        </w:rPr>
        <w:t>将现有的研究方法</w:t>
      </w:r>
      <w:r w:rsidR="000A788A" w:rsidRPr="000A788A">
        <w:rPr>
          <w:rFonts w:hint="eastAsia"/>
        </w:rPr>
        <w:t>主要分为基于内容、基于社会语境、基于特征融合、基于特征融合和深度学习四种类型</w:t>
      </w:r>
      <w:r>
        <w:rPr>
          <w:rFonts w:hint="eastAsia"/>
        </w:rPr>
        <w:t>。</w:t>
      </w:r>
    </w:p>
    <w:p w14:paraId="1E5F3E53" w14:textId="453CBA23" w:rsidR="00534D4D" w:rsidRPr="00D3345D" w:rsidRDefault="00534D4D" w:rsidP="00186ECD">
      <w:pPr>
        <w:pStyle w:val="ab"/>
        <w:numPr>
          <w:ilvl w:val="0"/>
          <w:numId w:val="13"/>
        </w:numPr>
        <w:ind w:firstLineChars="0"/>
      </w:pPr>
      <w:r w:rsidRPr="00D3345D">
        <w:rPr>
          <w:rFonts w:hint="eastAsia"/>
        </w:rPr>
        <w:t>基于内容的方法</w:t>
      </w:r>
    </w:p>
    <w:p w14:paraId="45BD9EDD" w14:textId="7EBC6DDE" w:rsidR="0061068B" w:rsidRDefault="0061068B" w:rsidP="00186ECD">
      <w:r w:rsidRPr="0061068B">
        <w:rPr>
          <w:rFonts w:hint="eastAsia"/>
        </w:rPr>
        <w:t>基于内容的方法主要是基于特定的写作风格或</w:t>
      </w:r>
      <w:proofErr w:type="gramStart"/>
      <w:r w:rsidRPr="0061068B">
        <w:rPr>
          <w:rFonts w:hint="eastAsia"/>
        </w:rPr>
        <w:t>假文章</w:t>
      </w:r>
      <w:proofErr w:type="gramEnd"/>
      <w:r w:rsidRPr="0061068B">
        <w:rPr>
          <w:rFonts w:hint="eastAsia"/>
        </w:rPr>
        <w:t>中的耸人听闻的标题，如词汇特征，句法特征和主题特征。例如，</w:t>
      </w:r>
      <w:r w:rsidRPr="0061068B">
        <w:t>Castillo</w:t>
      </w:r>
      <w:r>
        <w:rPr>
          <w:rFonts w:hint="eastAsia"/>
        </w:rPr>
        <w:t>等人</w:t>
      </w:r>
      <w:r w:rsidRPr="0061068B">
        <w:rPr>
          <w:rFonts w:hint="eastAsia"/>
        </w:rPr>
        <w:t>发现</w:t>
      </w:r>
      <w:r w:rsidR="00F07557">
        <w:rPr>
          <w:rStyle w:val="af5"/>
        </w:rPr>
        <w:endnoteReference w:id="1"/>
      </w:r>
      <w:r w:rsidRPr="0061068B">
        <w:rPr>
          <w:rFonts w:hint="eastAsia"/>
        </w:rPr>
        <w:t>，高度可信</w:t>
      </w:r>
      <w:proofErr w:type="gramStart"/>
      <w:r w:rsidRPr="0061068B">
        <w:rPr>
          <w:rFonts w:hint="eastAsia"/>
        </w:rPr>
        <w:t>的推文有</w:t>
      </w:r>
      <w:proofErr w:type="gramEnd"/>
      <w:r w:rsidRPr="0061068B">
        <w:rPr>
          <w:rFonts w:hint="eastAsia"/>
        </w:rPr>
        <w:t>更多的</w:t>
      </w:r>
      <w:proofErr w:type="spellStart"/>
      <w:r w:rsidRPr="0061068B">
        <w:rPr>
          <w:rFonts w:hint="eastAsia"/>
        </w:rPr>
        <w:t>url</w:t>
      </w:r>
      <w:proofErr w:type="spellEnd"/>
      <w:r w:rsidRPr="0061068B">
        <w:rPr>
          <w:rFonts w:hint="eastAsia"/>
        </w:rPr>
        <w:t>，文本内容长度通常比可信度较低</w:t>
      </w:r>
      <w:proofErr w:type="gramStart"/>
      <w:r w:rsidRPr="0061068B">
        <w:rPr>
          <w:rFonts w:hint="eastAsia"/>
        </w:rPr>
        <w:t>的推文长</w:t>
      </w:r>
      <w:proofErr w:type="gramEnd"/>
      <w:r w:rsidRPr="0061068B">
        <w:rPr>
          <w:rFonts w:hint="eastAsia"/>
        </w:rPr>
        <w:t>。</w:t>
      </w:r>
    </w:p>
    <w:p w14:paraId="0FACAC62" w14:textId="32DACB17" w:rsidR="00FB3FE7" w:rsidRDefault="00FB3FE7" w:rsidP="00AB2086">
      <w:r w:rsidRPr="00FB3FE7">
        <w:rPr>
          <w:rFonts w:hint="eastAsia"/>
        </w:rPr>
        <w:t>许多研究利用词汇和句法特征来检测错误信息。例如，</w:t>
      </w:r>
      <w:proofErr w:type="spellStart"/>
      <w:r w:rsidRPr="00FB3FE7">
        <w:rPr>
          <w:rFonts w:hint="eastAsia"/>
        </w:rPr>
        <w:t>Qazvinian</w:t>
      </w:r>
      <w:proofErr w:type="spellEnd"/>
      <w:r w:rsidRPr="00FB3FE7">
        <w:rPr>
          <w:rFonts w:hint="eastAsia"/>
        </w:rPr>
        <w:t>等人</w:t>
      </w:r>
      <w:r w:rsidR="00B81068">
        <w:rPr>
          <w:rStyle w:val="af5"/>
        </w:rPr>
        <w:endnoteReference w:id="2"/>
      </w:r>
      <w:r w:rsidRPr="00FB3FE7">
        <w:rPr>
          <w:rFonts w:hint="eastAsia"/>
        </w:rPr>
        <w:t>发现词性</w:t>
      </w:r>
      <w:r w:rsidRPr="00FB3FE7">
        <w:rPr>
          <w:rFonts w:hint="eastAsia"/>
        </w:rPr>
        <w:t>(</w:t>
      </w:r>
      <w:r w:rsidRPr="00FB3FE7">
        <w:t>part of speech</w:t>
      </w:r>
      <w:r>
        <w:rPr>
          <w:rFonts w:hint="eastAsia"/>
        </w:rPr>
        <w:t>,</w:t>
      </w:r>
      <w:r>
        <w:t xml:space="preserve"> </w:t>
      </w:r>
      <w:r w:rsidRPr="00FB3FE7">
        <w:rPr>
          <w:rFonts w:hint="eastAsia"/>
        </w:rPr>
        <w:t>POS)</w:t>
      </w:r>
      <w:r w:rsidRPr="00FB3FE7">
        <w:rPr>
          <w:rFonts w:hint="eastAsia"/>
        </w:rPr>
        <w:t>是</w:t>
      </w:r>
      <w:r>
        <w:rPr>
          <w:rFonts w:hint="eastAsia"/>
        </w:rPr>
        <w:t>虚假信息识别</w:t>
      </w:r>
      <w:r w:rsidRPr="00FB3FE7">
        <w:rPr>
          <w:rFonts w:hint="eastAsia"/>
        </w:rPr>
        <w:t>的一个可区分的特征</w:t>
      </w:r>
      <w:r>
        <w:rPr>
          <w:rFonts w:hint="eastAsia"/>
        </w:rPr>
        <w:t>。</w:t>
      </w:r>
      <w:r w:rsidRPr="00FB3FE7">
        <w:rPr>
          <w:rFonts w:hint="eastAsia"/>
        </w:rPr>
        <w:t>Kwon</w:t>
      </w:r>
      <w:r w:rsidRPr="00FB3FE7">
        <w:rPr>
          <w:rFonts w:hint="eastAsia"/>
        </w:rPr>
        <w:t>等人</w:t>
      </w:r>
      <w:r w:rsidR="00B81068">
        <w:rPr>
          <w:rStyle w:val="af5"/>
        </w:rPr>
        <w:endnoteReference w:id="3"/>
      </w:r>
      <w:r w:rsidRPr="00FB3FE7">
        <w:rPr>
          <w:rFonts w:hint="eastAsia"/>
        </w:rPr>
        <w:t>发现，某些类型的情绪是机器学习分类器的明显特征，包括积极的情绪词（例如爱</w:t>
      </w:r>
      <w:r w:rsidR="00A96432">
        <w:rPr>
          <w:rFonts w:hint="eastAsia"/>
        </w:rPr>
        <w:t>、漂亮、</w:t>
      </w:r>
      <w:r w:rsidRPr="00FB3FE7">
        <w:rPr>
          <w:rFonts w:hint="eastAsia"/>
        </w:rPr>
        <w:t>甜蜜）</w:t>
      </w:r>
      <w:r w:rsidR="00A96432">
        <w:rPr>
          <w:rFonts w:hint="eastAsia"/>
        </w:rPr>
        <w:t>，</w:t>
      </w:r>
      <w:r w:rsidRPr="00FB3FE7">
        <w:rPr>
          <w:rFonts w:hint="eastAsia"/>
        </w:rPr>
        <w:t>否定的词</w:t>
      </w:r>
      <w:r w:rsidRPr="00FB3FE7">
        <w:rPr>
          <w:rFonts w:hint="eastAsia"/>
        </w:rPr>
        <w:t>(</w:t>
      </w:r>
      <w:r w:rsidRPr="00FB3FE7">
        <w:rPr>
          <w:rFonts w:hint="eastAsia"/>
        </w:rPr>
        <w:t>例如不，</w:t>
      </w:r>
      <w:r w:rsidR="00A96432">
        <w:rPr>
          <w:rFonts w:hint="eastAsia"/>
        </w:rPr>
        <w:t>从不</w:t>
      </w:r>
      <w:r w:rsidR="00A96432">
        <w:rPr>
          <w:rFonts w:hint="eastAsia"/>
        </w:rPr>
        <w:t>)</w:t>
      </w:r>
      <w:r w:rsidR="00A96432">
        <w:rPr>
          <w:rFonts w:hint="eastAsia"/>
        </w:rPr>
        <w:t>，</w:t>
      </w:r>
      <w:r w:rsidRPr="00FB3FE7">
        <w:rPr>
          <w:rFonts w:hint="eastAsia"/>
        </w:rPr>
        <w:t>认知动作词（如原因、知道）和推断动作词（如可能</w:t>
      </w:r>
      <w:r w:rsidR="00A96432">
        <w:rPr>
          <w:rFonts w:hint="eastAsia"/>
        </w:rPr>
        <w:t>、也许</w:t>
      </w:r>
      <w:r w:rsidRPr="00FB3FE7">
        <w:rPr>
          <w:rFonts w:hint="eastAsia"/>
        </w:rPr>
        <w:t>）。</w:t>
      </w:r>
      <w:r w:rsidR="00A96432" w:rsidRPr="00A96432">
        <w:rPr>
          <w:rFonts w:hint="eastAsia"/>
        </w:rPr>
        <w:t>然后，他们提出了一个周期时间序列模型来识别</w:t>
      </w:r>
      <w:proofErr w:type="gramStart"/>
      <w:r w:rsidR="00A96432" w:rsidRPr="00A96432">
        <w:rPr>
          <w:rFonts w:hint="eastAsia"/>
        </w:rPr>
        <w:t>真实推文和虚假推文之间</w:t>
      </w:r>
      <w:proofErr w:type="gramEnd"/>
      <w:r w:rsidR="00A96432" w:rsidRPr="00A96432">
        <w:rPr>
          <w:rFonts w:hint="eastAsia"/>
        </w:rPr>
        <w:t>的关键语言差异。</w:t>
      </w:r>
      <w:r w:rsidR="008123B2" w:rsidRPr="008123B2">
        <w:rPr>
          <w:rFonts w:hint="eastAsia"/>
        </w:rPr>
        <w:t>此外，</w:t>
      </w:r>
      <w:r w:rsidR="008123B2" w:rsidRPr="008123B2">
        <w:rPr>
          <w:rFonts w:hint="eastAsia"/>
        </w:rPr>
        <w:t>Perez-Rosas</w:t>
      </w:r>
      <w:r w:rsidR="008123B2" w:rsidRPr="008123B2">
        <w:rPr>
          <w:rFonts w:hint="eastAsia"/>
        </w:rPr>
        <w:t>等人</w:t>
      </w:r>
      <w:r w:rsidR="00B81068">
        <w:rPr>
          <w:rStyle w:val="af5"/>
        </w:rPr>
        <w:endnoteReference w:id="4"/>
      </w:r>
      <w:r w:rsidR="008123B2" w:rsidRPr="008123B2">
        <w:rPr>
          <w:rFonts w:hint="eastAsia"/>
        </w:rPr>
        <w:t>总结了真假内容中语言特征的差异，</w:t>
      </w:r>
      <w:r w:rsidR="008123B2">
        <w:rPr>
          <w:rFonts w:hint="eastAsia"/>
        </w:rPr>
        <w:t>具体</w:t>
      </w:r>
      <w:r w:rsidR="008123B2" w:rsidRPr="008123B2">
        <w:rPr>
          <w:rFonts w:hint="eastAsia"/>
        </w:rPr>
        <w:t>可分为</w:t>
      </w:r>
      <w:proofErr w:type="spellStart"/>
      <w:r w:rsidR="008123B2" w:rsidRPr="008123B2">
        <w:rPr>
          <w:rFonts w:hint="eastAsia"/>
        </w:rPr>
        <w:t>Ngrams</w:t>
      </w:r>
      <w:proofErr w:type="spellEnd"/>
      <w:r w:rsidR="008123B2" w:rsidRPr="008123B2">
        <w:rPr>
          <w:rFonts w:hint="eastAsia"/>
        </w:rPr>
        <w:t>、标点符号、心理语言学特征</w:t>
      </w:r>
      <w:r w:rsidR="008123B2">
        <w:rPr>
          <w:rFonts w:hint="eastAsia"/>
        </w:rPr>
        <w:t>、</w:t>
      </w:r>
      <w:r w:rsidR="008123B2" w:rsidRPr="008123B2">
        <w:rPr>
          <w:rFonts w:hint="eastAsia"/>
        </w:rPr>
        <w:t>可读性和语法</w:t>
      </w:r>
      <w:r w:rsidR="008123B2">
        <w:rPr>
          <w:rFonts w:hint="eastAsia"/>
        </w:rPr>
        <w:t>五个类型</w:t>
      </w:r>
      <w:r w:rsidR="008123B2" w:rsidRPr="008123B2">
        <w:rPr>
          <w:rFonts w:hint="eastAsia"/>
        </w:rPr>
        <w:t>。基于上述特征，采用线性</w:t>
      </w:r>
      <w:r w:rsidR="008123B2" w:rsidRPr="008123B2">
        <w:rPr>
          <w:rFonts w:hint="eastAsia"/>
        </w:rPr>
        <w:t>SVM</w:t>
      </w:r>
      <w:r w:rsidR="008123B2" w:rsidRPr="008123B2">
        <w:rPr>
          <w:rFonts w:hint="eastAsia"/>
        </w:rPr>
        <w:t>来识别虚假信息。</w:t>
      </w:r>
      <w:proofErr w:type="spellStart"/>
      <w:r w:rsidR="008123B2" w:rsidRPr="008123B2">
        <w:t>Rashkin</w:t>
      </w:r>
      <w:proofErr w:type="spellEnd"/>
      <w:r w:rsidR="008123B2">
        <w:rPr>
          <w:rFonts w:hint="eastAsia"/>
        </w:rPr>
        <w:t>等人</w:t>
      </w:r>
      <w:r w:rsidR="00B81068">
        <w:rPr>
          <w:rStyle w:val="af5"/>
        </w:rPr>
        <w:endnoteReference w:id="5"/>
      </w:r>
      <w:r w:rsidR="008123B2" w:rsidRPr="008123B2">
        <w:rPr>
          <w:rFonts w:hint="eastAsia"/>
        </w:rPr>
        <w:t>总结了</w:t>
      </w:r>
      <w:r w:rsidR="008123B2">
        <w:rPr>
          <w:rFonts w:hint="eastAsia"/>
        </w:rPr>
        <w:t>虚假信息</w:t>
      </w:r>
      <w:r w:rsidR="008123B2" w:rsidRPr="008123B2">
        <w:rPr>
          <w:rFonts w:hint="eastAsia"/>
        </w:rPr>
        <w:t>的语言风格。具体来说，他们发现第一</w:t>
      </w:r>
      <w:r w:rsidR="008123B2" w:rsidRPr="008123B2">
        <w:rPr>
          <w:rFonts w:hint="eastAsia"/>
        </w:rPr>
        <w:t>/</w:t>
      </w:r>
      <w:r w:rsidR="008123B2" w:rsidRPr="008123B2">
        <w:rPr>
          <w:rFonts w:hint="eastAsia"/>
        </w:rPr>
        <w:t>第二人称代词</w:t>
      </w:r>
      <w:r w:rsidR="008123B2">
        <w:rPr>
          <w:rFonts w:hint="eastAsia"/>
        </w:rPr>
        <w:t>和夸张性词汇</w:t>
      </w:r>
      <w:r w:rsidR="008123B2" w:rsidRPr="008123B2">
        <w:rPr>
          <w:rFonts w:hint="eastAsia"/>
        </w:rPr>
        <w:t>在低可信度信息中使用得更频繁</w:t>
      </w:r>
      <w:r w:rsidR="008123B2">
        <w:rPr>
          <w:rFonts w:hint="eastAsia"/>
        </w:rPr>
        <w:t>。</w:t>
      </w:r>
    </w:p>
    <w:p w14:paraId="7CCE4EDD" w14:textId="363535E2" w:rsidR="00C72211" w:rsidRDefault="00C72211" w:rsidP="00AB2086">
      <w:r w:rsidRPr="00C72211">
        <w:rPr>
          <w:rFonts w:hint="eastAsia"/>
        </w:rPr>
        <w:t>词汇特征由于其局部性，有时不能完全反映虚假信息的特征。</w:t>
      </w:r>
      <w:r w:rsidR="0039784A" w:rsidRPr="0039784A">
        <w:rPr>
          <w:rFonts w:hint="eastAsia"/>
        </w:rPr>
        <w:t>因此，</w:t>
      </w:r>
      <w:r w:rsidR="0039784A">
        <w:rPr>
          <w:rFonts w:hint="eastAsia"/>
        </w:rPr>
        <w:t>虚假信息检测</w:t>
      </w:r>
      <w:r w:rsidR="0039784A" w:rsidRPr="0039784A">
        <w:rPr>
          <w:rFonts w:hint="eastAsia"/>
        </w:rPr>
        <w:t>许多研究引入了语义特征，如主题、情感和写作风格。例如，</w:t>
      </w:r>
      <w:proofErr w:type="spellStart"/>
      <w:r w:rsidR="0039784A" w:rsidRPr="0039784A">
        <w:t>Potthast</w:t>
      </w:r>
      <w:proofErr w:type="spellEnd"/>
      <w:r w:rsidR="0039784A" w:rsidRPr="0039784A">
        <w:rPr>
          <w:rFonts w:hint="eastAsia"/>
        </w:rPr>
        <w:t>等人</w:t>
      </w:r>
      <w:r w:rsidR="00B81068">
        <w:rPr>
          <w:rStyle w:val="af5"/>
        </w:rPr>
        <w:endnoteReference w:id="6"/>
      </w:r>
      <w:r w:rsidR="0039784A" w:rsidRPr="0039784A">
        <w:rPr>
          <w:rFonts w:hint="eastAsia"/>
        </w:rPr>
        <w:t>利用不同的写作风格来检测虚假</w:t>
      </w:r>
      <w:r w:rsidR="0039784A">
        <w:rPr>
          <w:rFonts w:hint="eastAsia"/>
        </w:rPr>
        <w:t>的信息</w:t>
      </w:r>
      <w:r w:rsidR="0039784A" w:rsidRPr="0039784A">
        <w:rPr>
          <w:rFonts w:hint="eastAsia"/>
        </w:rPr>
        <w:t>。</w:t>
      </w:r>
      <w:r w:rsidR="0039784A" w:rsidRPr="0039784A">
        <w:rPr>
          <w:rFonts w:hint="eastAsia"/>
        </w:rPr>
        <w:t>Horne</w:t>
      </w:r>
      <w:r w:rsidR="0039784A" w:rsidRPr="0039784A">
        <w:rPr>
          <w:rFonts w:hint="eastAsia"/>
        </w:rPr>
        <w:t>等人根据</w:t>
      </w:r>
      <w:r w:rsidR="0039784A">
        <w:rPr>
          <w:rFonts w:hint="eastAsia"/>
        </w:rPr>
        <w:t>通过对虚假</w:t>
      </w:r>
      <w:r w:rsidR="0039784A" w:rsidRPr="0039784A">
        <w:rPr>
          <w:rFonts w:hint="eastAsia"/>
        </w:rPr>
        <w:t>文章标题风格</w:t>
      </w:r>
      <w:r w:rsidR="0039784A">
        <w:rPr>
          <w:rFonts w:hint="eastAsia"/>
        </w:rPr>
        <w:t>进行研究</w:t>
      </w:r>
      <w:r w:rsidR="0039784A" w:rsidRPr="0039784A">
        <w:rPr>
          <w:rFonts w:hint="eastAsia"/>
        </w:rPr>
        <w:t>，提出了</w:t>
      </w:r>
      <w:r w:rsidR="0039784A">
        <w:rPr>
          <w:rFonts w:hint="eastAsia"/>
        </w:rPr>
        <w:t>虚假信息检测</w:t>
      </w:r>
      <w:r w:rsidR="0039784A" w:rsidRPr="0039784A">
        <w:rPr>
          <w:rFonts w:hint="eastAsia"/>
        </w:rPr>
        <w:t>模型。</w:t>
      </w:r>
      <w:r w:rsidR="0039784A" w:rsidRPr="0039784A">
        <w:rPr>
          <w:rFonts w:hint="eastAsia"/>
        </w:rPr>
        <w:t>Hu</w:t>
      </w:r>
      <w:r w:rsidR="0039784A" w:rsidRPr="0039784A">
        <w:rPr>
          <w:rFonts w:hint="eastAsia"/>
        </w:rPr>
        <w:t>等人</w:t>
      </w:r>
      <w:r w:rsidR="00057E7D">
        <w:rPr>
          <w:rStyle w:val="af5"/>
        </w:rPr>
        <w:endnoteReference w:id="7"/>
      </w:r>
      <w:r w:rsidR="0039784A" w:rsidRPr="0039784A">
        <w:rPr>
          <w:rFonts w:hint="eastAsia"/>
        </w:rPr>
        <w:t>提出了一个用情绪信息检测低</w:t>
      </w:r>
      <w:r w:rsidR="00057E7D">
        <w:rPr>
          <w:rFonts w:hint="eastAsia"/>
        </w:rPr>
        <w:t>虚假</w:t>
      </w:r>
      <w:r w:rsidR="0039784A">
        <w:rPr>
          <w:rFonts w:hint="eastAsia"/>
        </w:rPr>
        <w:t>社交网络帖子</w:t>
      </w:r>
      <w:r w:rsidR="0039784A" w:rsidRPr="0039784A">
        <w:rPr>
          <w:rFonts w:hint="eastAsia"/>
        </w:rPr>
        <w:t>的框架。</w:t>
      </w:r>
      <w:r w:rsidR="0039784A" w:rsidRPr="0039784A">
        <w:rPr>
          <w:rFonts w:hint="eastAsia"/>
        </w:rPr>
        <w:t>Ito</w:t>
      </w:r>
      <w:r w:rsidR="0039784A" w:rsidRPr="0039784A">
        <w:rPr>
          <w:rFonts w:hint="eastAsia"/>
        </w:rPr>
        <w:t>等人</w:t>
      </w:r>
      <w:r w:rsidR="00057E7D">
        <w:rPr>
          <w:rStyle w:val="af5"/>
        </w:rPr>
        <w:endnoteReference w:id="8"/>
      </w:r>
      <w:r w:rsidR="0039784A" w:rsidRPr="0039784A">
        <w:rPr>
          <w:rFonts w:hint="eastAsia"/>
        </w:rPr>
        <w:t>将</w:t>
      </w:r>
      <w:r w:rsidR="00C23DF5">
        <w:rPr>
          <w:rFonts w:hint="eastAsia"/>
        </w:rPr>
        <w:t>隐含狄利克雷分布</w:t>
      </w:r>
      <w:r w:rsidR="0039784A" w:rsidRPr="0039784A">
        <w:rPr>
          <w:rFonts w:hint="eastAsia"/>
        </w:rPr>
        <w:t>(</w:t>
      </w:r>
      <w:r w:rsidR="00C23DF5" w:rsidRPr="00C23DF5">
        <w:t>Latent Dirichlet Allocation</w:t>
      </w:r>
      <w:r w:rsidR="00B05C4F">
        <w:t xml:space="preserve">, </w:t>
      </w:r>
      <w:r w:rsidR="0039784A" w:rsidRPr="0039784A">
        <w:rPr>
          <w:rFonts w:hint="eastAsia"/>
        </w:rPr>
        <w:t>LDA)</w:t>
      </w:r>
      <w:r w:rsidR="0039784A" w:rsidRPr="0039784A">
        <w:rPr>
          <w:rFonts w:hint="eastAsia"/>
        </w:rPr>
        <w:t>主题模型引入</w:t>
      </w:r>
      <w:proofErr w:type="gramStart"/>
      <w:r w:rsidR="0039784A" w:rsidRPr="0039784A">
        <w:rPr>
          <w:rFonts w:hint="eastAsia"/>
        </w:rPr>
        <w:t>到推文</w:t>
      </w:r>
      <w:proofErr w:type="gramEnd"/>
      <w:r w:rsidR="0039784A" w:rsidRPr="0039784A">
        <w:rPr>
          <w:rFonts w:hint="eastAsia"/>
        </w:rPr>
        <w:t>可信度的评估中，并提出</w:t>
      </w:r>
      <w:r w:rsidR="00C23DF5">
        <w:rPr>
          <w:rFonts w:hint="eastAsia"/>
        </w:rPr>
        <w:t>利用</w:t>
      </w:r>
      <w:proofErr w:type="gramStart"/>
      <w:r w:rsidR="0039784A" w:rsidRPr="0039784A">
        <w:rPr>
          <w:rFonts w:hint="eastAsia"/>
        </w:rPr>
        <w:t>推文主题</w:t>
      </w:r>
      <w:proofErr w:type="gramEnd"/>
      <w:r w:rsidR="0039784A" w:rsidRPr="0039784A">
        <w:rPr>
          <w:rFonts w:hint="eastAsia"/>
        </w:rPr>
        <w:t>特征和用户主题特征来检测</w:t>
      </w:r>
      <w:r w:rsidR="00C23DF5">
        <w:rPr>
          <w:rFonts w:hint="eastAsia"/>
        </w:rPr>
        <w:t>虚假消息。</w:t>
      </w:r>
    </w:p>
    <w:p w14:paraId="7FBC44FE" w14:textId="687197BC" w:rsidR="00C23DF5" w:rsidRPr="00D3345D" w:rsidRDefault="00C23DF5" w:rsidP="00186ECD">
      <w:pPr>
        <w:pStyle w:val="ab"/>
        <w:numPr>
          <w:ilvl w:val="0"/>
          <w:numId w:val="13"/>
        </w:numPr>
        <w:ind w:firstLineChars="0"/>
      </w:pPr>
      <w:r w:rsidRPr="00D3345D">
        <w:rPr>
          <w:rFonts w:hint="eastAsia"/>
        </w:rPr>
        <w:lastRenderedPageBreak/>
        <w:t>基于社会</w:t>
      </w:r>
      <w:r w:rsidR="007C0515" w:rsidRPr="00D3345D">
        <w:rPr>
          <w:rFonts w:hint="eastAsia"/>
        </w:rPr>
        <w:t>背景</w:t>
      </w:r>
      <w:r w:rsidRPr="00D3345D">
        <w:rPr>
          <w:rFonts w:hint="eastAsia"/>
        </w:rPr>
        <w:t>的方法</w:t>
      </w:r>
    </w:p>
    <w:p w14:paraId="4EF6A557" w14:textId="23C582E3" w:rsidR="00C23DF5" w:rsidRDefault="00847736" w:rsidP="00186ECD">
      <w:r w:rsidRPr="00847736">
        <w:rPr>
          <w:rFonts w:hint="eastAsia"/>
        </w:rPr>
        <w:t>传统的基于内容的方法孤立地分析单个</w:t>
      </w:r>
      <w:r w:rsidR="00C17BC7">
        <w:rPr>
          <w:rFonts w:hint="eastAsia"/>
        </w:rPr>
        <w:t>帖子</w:t>
      </w:r>
      <w:r w:rsidRPr="00847736">
        <w:rPr>
          <w:rFonts w:hint="eastAsia"/>
        </w:rPr>
        <w:t>的可信度，忽略了不同</w:t>
      </w:r>
      <w:r w:rsidR="00C17BC7">
        <w:rPr>
          <w:rFonts w:hint="eastAsia"/>
        </w:rPr>
        <w:t>帖子</w:t>
      </w:r>
      <w:r w:rsidRPr="00847736">
        <w:rPr>
          <w:rFonts w:hint="eastAsia"/>
        </w:rPr>
        <w:t>与事件之间的相关性。</w:t>
      </w:r>
      <w:r w:rsidR="00C17BC7" w:rsidRPr="00C17BC7">
        <w:rPr>
          <w:rFonts w:hint="eastAsia"/>
        </w:rPr>
        <w:t>此外，还有大量的人机内容交互数据（发布、评论、转发、评分和标签等）</w:t>
      </w:r>
      <w:r w:rsidR="00C17BC7">
        <w:rPr>
          <w:rFonts w:hint="eastAsia"/>
        </w:rPr>
        <w:t>，</w:t>
      </w:r>
      <w:r w:rsidR="00C17BC7" w:rsidRPr="00C17BC7">
        <w:rPr>
          <w:rFonts w:hint="eastAsia"/>
        </w:rPr>
        <w:t>为</w:t>
      </w:r>
      <w:r w:rsidR="00C17BC7">
        <w:rPr>
          <w:rFonts w:hint="eastAsia"/>
        </w:rPr>
        <w:t>虚假信息检测</w:t>
      </w:r>
      <w:r w:rsidR="00C17BC7" w:rsidRPr="00C17BC7">
        <w:rPr>
          <w:rFonts w:hint="eastAsia"/>
        </w:rPr>
        <w:t>提供了丰富的参考信息</w:t>
      </w:r>
      <w:r w:rsidRPr="00847736">
        <w:rPr>
          <w:rFonts w:hint="eastAsia"/>
        </w:rPr>
        <w:t>。</w:t>
      </w:r>
      <w:r w:rsidR="00C17BC7" w:rsidRPr="00C17BC7">
        <w:rPr>
          <w:rFonts w:hint="eastAsia"/>
        </w:rPr>
        <w:t>具体地说，基于社会</w:t>
      </w:r>
      <w:r w:rsidR="007C0515">
        <w:rPr>
          <w:rFonts w:hint="eastAsia"/>
        </w:rPr>
        <w:t>背景</w:t>
      </w:r>
      <w:r w:rsidR="00C17BC7" w:rsidRPr="00C17BC7">
        <w:rPr>
          <w:rFonts w:hint="eastAsia"/>
        </w:rPr>
        <w:t>的方法可以进一步分为基于</w:t>
      </w:r>
      <w:r w:rsidR="00C17BC7">
        <w:rPr>
          <w:rFonts w:hint="eastAsia"/>
        </w:rPr>
        <w:t>帖子</w:t>
      </w:r>
      <w:r w:rsidR="00C17BC7" w:rsidRPr="00C17BC7">
        <w:rPr>
          <w:rFonts w:hint="eastAsia"/>
        </w:rPr>
        <w:t>的方法和基于传播的方法</w:t>
      </w:r>
    </w:p>
    <w:p w14:paraId="08CC3189" w14:textId="42DBC47E" w:rsidR="00C17BC7" w:rsidRPr="00C17BC7" w:rsidRDefault="00C17BC7">
      <w:pPr>
        <w:pStyle w:val="ab"/>
        <w:numPr>
          <w:ilvl w:val="0"/>
          <w:numId w:val="7"/>
        </w:numPr>
        <w:ind w:firstLineChars="0"/>
        <w:pPrChange w:id="240" w:author="曹 好" w:date="2022-06-03T15:37:00Z">
          <w:pPr>
            <w:pStyle w:val="ab"/>
            <w:numPr>
              <w:numId w:val="7"/>
            </w:numPr>
            <w:spacing w:before="156"/>
            <w:ind w:left="420" w:firstLineChars="0" w:hanging="420"/>
          </w:pPr>
        </w:pPrChange>
      </w:pPr>
      <w:r w:rsidRPr="00C17BC7">
        <w:rPr>
          <w:rFonts w:hint="eastAsia"/>
        </w:rPr>
        <w:t>基于帖子的方法</w:t>
      </w:r>
    </w:p>
    <w:p w14:paraId="0DE98FB8" w14:textId="1B034D7C" w:rsidR="007C0515" w:rsidRDefault="00C17BC7" w:rsidP="00186ECD">
      <w:r w:rsidRPr="00C17BC7">
        <w:rPr>
          <w:rFonts w:hint="eastAsia"/>
        </w:rPr>
        <w:t>基于帖子的方法主要依赖于用户表达情绪或对特定事件的看法。许多研究通过分析用户的可信度或立场来检测虚假信息。例如，</w:t>
      </w:r>
      <w:r w:rsidRPr="00C17BC7">
        <w:rPr>
          <w:rFonts w:hint="eastAsia"/>
        </w:rPr>
        <w:t>Shu</w:t>
      </w:r>
      <w:r w:rsidRPr="00C17BC7">
        <w:rPr>
          <w:rFonts w:hint="eastAsia"/>
        </w:rPr>
        <w:t>等人</w:t>
      </w:r>
      <w:r w:rsidR="00B05C4F">
        <w:rPr>
          <w:rStyle w:val="af5"/>
        </w:rPr>
        <w:endnoteReference w:id="9"/>
      </w:r>
      <w:r w:rsidRPr="00C17BC7">
        <w:rPr>
          <w:rFonts w:hint="eastAsia"/>
        </w:rPr>
        <w:t>从</w:t>
      </w:r>
      <w:r>
        <w:rPr>
          <w:rFonts w:hint="eastAsia"/>
        </w:rPr>
        <w:t>虚假信息的</w:t>
      </w:r>
      <w:r w:rsidRPr="00C17BC7">
        <w:rPr>
          <w:rFonts w:hint="eastAsia"/>
        </w:rPr>
        <w:t>用户档案中</w:t>
      </w:r>
      <w:r>
        <w:rPr>
          <w:rFonts w:hint="eastAsia"/>
        </w:rPr>
        <w:t>寻找</w:t>
      </w:r>
      <w:r w:rsidRPr="00C17BC7">
        <w:rPr>
          <w:rFonts w:hint="eastAsia"/>
        </w:rPr>
        <w:t>真正有用的特征，以减少检测过程中特征提取的负担。具体来说，他们发现外向和随和的用户不太可能受到虚假信息的影响。</w:t>
      </w:r>
      <w:r w:rsidR="00E53FB9" w:rsidRPr="00E53FB9">
        <w:rPr>
          <w:rFonts w:hint="eastAsia"/>
        </w:rPr>
        <w:t>此外，</w:t>
      </w:r>
      <w:r w:rsidR="00E53FB9" w:rsidRPr="00E53FB9">
        <w:rPr>
          <w:rFonts w:hint="eastAsia"/>
        </w:rPr>
        <w:t>Guess</w:t>
      </w:r>
      <w:r w:rsidR="00E53FB9" w:rsidRPr="00E53FB9">
        <w:rPr>
          <w:rFonts w:hint="eastAsia"/>
        </w:rPr>
        <w:t>等人</w:t>
      </w:r>
      <w:r w:rsidR="00B05C4F">
        <w:rPr>
          <w:rStyle w:val="af5"/>
        </w:rPr>
        <w:endnoteReference w:id="10"/>
      </w:r>
      <w:r w:rsidR="00E53FB9">
        <w:rPr>
          <w:rFonts w:hint="eastAsia"/>
        </w:rPr>
        <w:t>发现</w:t>
      </w:r>
      <w:r w:rsidR="00E53FB9" w:rsidRPr="00E53FB9">
        <w:rPr>
          <w:rFonts w:hint="eastAsia"/>
        </w:rPr>
        <w:t>，</w:t>
      </w:r>
      <w:r w:rsidR="00E53FB9">
        <w:rPr>
          <w:rFonts w:hint="eastAsia"/>
        </w:rPr>
        <w:t>内向的人</w:t>
      </w:r>
      <w:r w:rsidR="00E53FB9" w:rsidRPr="00E53FB9">
        <w:rPr>
          <w:rFonts w:hint="eastAsia"/>
        </w:rPr>
        <w:t>更倾向于在脸书上分享</w:t>
      </w:r>
      <w:r w:rsidR="00E53FB9">
        <w:rPr>
          <w:rFonts w:hint="eastAsia"/>
        </w:rPr>
        <w:t>虚假</w:t>
      </w:r>
      <w:r w:rsidR="00E53FB9" w:rsidRPr="00E53FB9">
        <w:rPr>
          <w:rFonts w:hint="eastAsia"/>
        </w:rPr>
        <w:t>帖子。</w:t>
      </w:r>
      <w:r w:rsidR="00E53FB9" w:rsidRPr="00E53FB9">
        <w:rPr>
          <w:rFonts w:hint="eastAsia"/>
        </w:rPr>
        <w:t>Long</w:t>
      </w:r>
      <w:r w:rsidR="00E53FB9" w:rsidRPr="00E53FB9">
        <w:rPr>
          <w:rFonts w:hint="eastAsia"/>
        </w:rPr>
        <w:t>等</w:t>
      </w:r>
      <w:r w:rsidR="00E53FB9">
        <w:rPr>
          <w:rFonts w:hint="eastAsia"/>
        </w:rPr>
        <w:t>人</w:t>
      </w:r>
      <w:r w:rsidR="000E4E95">
        <w:rPr>
          <w:rStyle w:val="af5"/>
        </w:rPr>
        <w:endnoteReference w:id="11"/>
      </w:r>
      <w:r w:rsidR="00E53FB9" w:rsidRPr="00E53FB9">
        <w:rPr>
          <w:rFonts w:hint="eastAsia"/>
        </w:rPr>
        <w:t>发现，在基于内容的检测方法中</w:t>
      </w:r>
      <w:r w:rsidR="00E53FB9">
        <w:rPr>
          <w:rFonts w:hint="eastAsia"/>
        </w:rPr>
        <w:t>增加</w:t>
      </w:r>
      <w:r w:rsidR="00E53FB9" w:rsidRPr="00E53FB9">
        <w:rPr>
          <w:rFonts w:hint="eastAsia"/>
        </w:rPr>
        <w:t>用户</w:t>
      </w:r>
      <w:r w:rsidR="00E53FB9">
        <w:rPr>
          <w:rFonts w:hint="eastAsia"/>
        </w:rPr>
        <w:t>信息</w:t>
      </w:r>
      <w:r w:rsidR="00E53FB9" w:rsidRPr="00E53FB9">
        <w:rPr>
          <w:rFonts w:hint="eastAsia"/>
        </w:rPr>
        <w:t>（如</w:t>
      </w:r>
      <w:r w:rsidR="00E53FB9">
        <w:rPr>
          <w:rFonts w:hint="eastAsia"/>
        </w:rPr>
        <w:t>身份</w:t>
      </w:r>
      <w:r w:rsidR="00E53FB9" w:rsidRPr="00E53FB9">
        <w:rPr>
          <w:rFonts w:hint="eastAsia"/>
        </w:rPr>
        <w:t>和</w:t>
      </w:r>
      <w:r w:rsidR="00E53FB9">
        <w:rPr>
          <w:rFonts w:hint="eastAsia"/>
        </w:rPr>
        <w:t>地理</w:t>
      </w:r>
      <w:r w:rsidR="00E53FB9" w:rsidRPr="00E53FB9">
        <w:rPr>
          <w:rFonts w:hint="eastAsia"/>
        </w:rPr>
        <w:t>位置</w:t>
      </w:r>
      <w:r w:rsidR="00E53FB9">
        <w:rPr>
          <w:rFonts w:hint="eastAsia"/>
        </w:rPr>
        <w:t>等</w:t>
      </w:r>
      <w:r w:rsidR="00E53FB9" w:rsidRPr="00E53FB9">
        <w:rPr>
          <w:rFonts w:hint="eastAsia"/>
        </w:rPr>
        <w:t>）可以提高其在</w:t>
      </w:r>
      <w:r w:rsidR="00E53FB9">
        <w:rPr>
          <w:rFonts w:hint="eastAsia"/>
        </w:rPr>
        <w:t>虚假信息检测</w:t>
      </w:r>
      <w:r w:rsidR="00E53FB9" w:rsidRPr="00E53FB9">
        <w:rPr>
          <w:rFonts w:hint="eastAsia"/>
        </w:rPr>
        <w:t>的性能。</w:t>
      </w:r>
      <w:r w:rsidR="00E53FB9">
        <w:rPr>
          <w:rFonts w:hint="eastAsia"/>
        </w:rPr>
        <w:t>然后他们</w:t>
      </w:r>
      <w:r w:rsidR="00E53FB9" w:rsidRPr="00E53FB9">
        <w:rPr>
          <w:rFonts w:hint="eastAsia"/>
        </w:rPr>
        <w:t>提出了一种混合检测模型，分别提取</w:t>
      </w:r>
      <w:r w:rsidR="00E53FB9">
        <w:rPr>
          <w:rFonts w:hint="eastAsia"/>
        </w:rPr>
        <w:t>消息的文本</w:t>
      </w:r>
      <w:r w:rsidR="00E53FB9" w:rsidRPr="00E53FB9">
        <w:rPr>
          <w:rFonts w:hint="eastAsia"/>
        </w:rPr>
        <w:t>特征和用户特征。</w:t>
      </w:r>
      <w:r w:rsidR="00CC3811" w:rsidRPr="00CC3811">
        <w:rPr>
          <w:rFonts w:hint="eastAsia"/>
        </w:rPr>
        <w:t>此外，</w:t>
      </w:r>
      <w:proofErr w:type="spellStart"/>
      <w:r w:rsidR="00CC3811">
        <w:rPr>
          <w:rFonts w:ascii="LinLibertineT" w:hAnsi="LinLibertineT"/>
          <w:color w:val="000000"/>
          <w:sz w:val="20"/>
          <w:szCs w:val="20"/>
        </w:rPr>
        <w:t>Tacchini</w:t>
      </w:r>
      <w:proofErr w:type="spellEnd"/>
      <w:r w:rsidR="00CC3811" w:rsidRPr="00CC3811">
        <w:rPr>
          <w:rFonts w:hint="eastAsia"/>
        </w:rPr>
        <w:t>等人</w:t>
      </w:r>
      <w:r w:rsidR="000E4E95">
        <w:rPr>
          <w:rStyle w:val="af5"/>
        </w:rPr>
        <w:endnoteReference w:id="12"/>
      </w:r>
      <w:r w:rsidR="00CC3811" w:rsidRPr="00CC3811">
        <w:rPr>
          <w:rFonts w:hint="eastAsia"/>
        </w:rPr>
        <w:t>发现，</w:t>
      </w:r>
      <w:r w:rsidR="00CC3811">
        <w:rPr>
          <w:rFonts w:hint="eastAsia"/>
        </w:rPr>
        <w:t>虚假</w:t>
      </w:r>
      <w:r w:rsidR="00CC3811" w:rsidRPr="00CC3811">
        <w:rPr>
          <w:rFonts w:hint="eastAsia"/>
        </w:rPr>
        <w:t>的帖子通常比真实的</w:t>
      </w:r>
      <w:r w:rsidR="00CC3811">
        <w:rPr>
          <w:rFonts w:hint="eastAsia"/>
        </w:rPr>
        <w:t>帖子</w:t>
      </w:r>
      <w:r w:rsidR="00CC3811" w:rsidRPr="00CC3811">
        <w:rPr>
          <w:rFonts w:hint="eastAsia"/>
        </w:rPr>
        <w:t>有更多的赞。因此，他们使用逻辑回归</w:t>
      </w:r>
      <w:r w:rsidR="00CC3811" w:rsidRPr="00CC3811">
        <w:rPr>
          <w:rFonts w:hint="eastAsia"/>
        </w:rPr>
        <w:t>(LR)</w:t>
      </w:r>
      <w:r w:rsidR="00CC3811" w:rsidRPr="00CC3811">
        <w:rPr>
          <w:rFonts w:hint="eastAsia"/>
        </w:rPr>
        <w:t>模型和</w:t>
      </w:r>
      <w:proofErr w:type="gramStart"/>
      <w:r w:rsidR="00CC3811" w:rsidRPr="00CC3811">
        <w:rPr>
          <w:rFonts w:hint="eastAsia"/>
        </w:rPr>
        <w:t>众包</w:t>
      </w:r>
      <w:proofErr w:type="gramEnd"/>
      <w:r w:rsidR="00CC3811" w:rsidRPr="00CC3811">
        <w:rPr>
          <w:rFonts w:hint="eastAsia"/>
        </w:rPr>
        <w:t>算法，根据用户的喜好来检测虚假信息。</w:t>
      </w:r>
      <w:r w:rsidR="007C0515" w:rsidRPr="007C0515">
        <w:rPr>
          <w:rFonts w:hint="eastAsia"/>
        </w:rPr>
        <w:t>Kim</w:t>
      </w:r>
      <w:r w:rsidR="007C0515" w:rsidRPr="007C0515">
        <w:rPr>
          <w:rFonts w:hint="eastAsia"/>
        </w:rPr>
        <w:t>等人</w:t>
      </w:r>
      <w:r w:rsidR="000E4E95">
        <w:rPr>
          <w:rStyle w:val="af5"/>
        </w:rPr>
        <w:endnoteReference w:id="13"/>
      </w:r>
      <w:r w:rsidR="007C0515" w:rsidRPr="007C0515">
        <w:rPr>
          <w:rFonts w:hint="eastAsia"/>
        </w:rPr>
        <w:t>提出了一个贝叶斯非参数模型来描述新闻文章的传播，该模型利用文章的主题和用户的兴趣来进行</w:t>
      </w:r>
      <w:r w:rsidR="007C0515">
        <w:rPr>
          <w:rFonts w:hint="eastAsia"/>
        </w:rPr>
        <w:t>虚假信息检测</w:t>
      </w:r>
      <w:r w:rsidR="007C0515" w:rsidRPr="007C0515">
        <w:rPr>
          <w:rFonts w:hint="eastAsia"/>
        </w:rPr>
        <w:t>。此外，</w:t>
      </w:r>
      <w:r w:rsidR="007C0515" w:rsidRPr="007C0515">
        <w:rPr>
          <w:rFonts w:hint="eastAsia"/>
        </w:rPr>
        <w:t>Wu</w:t>
      </w:r>
      <w:r w:rsidR="007C0515" w:rsidRPr="007C0515">
        <w:rPr>
          <w:rFonts w:hint="eastAsia"/>
        </w:rPr>
        <w:t>等人</w:t>
      </w:r>
      <w:r w:rsidR="000E4E95">
        <w:rPr>
          <w:rStyle w:val="af5"/>
        </w:rPr>
        <w:endnoteReference w:id="14"/>
      </w:r>
      <w:r w:rsidR="007C0515" w:rsidRPr="007C0515">
        <w:rPr>
          <w:rFonts w:hint="eastAsia"/>
        </w:rPr>
        <w:t>观察到，虚假信息通常首先由一个普通用户发布，然后由一些意见领袖转发，最后由大量的普通用户传播。</w:t>
      </w:r>
      <w:r w:rsidR="00835683" w:rsidRPr="00835683">
        <w:rPr>
          <w:rFonts w:hint="eastAsia"/>
        </w:rPr>
        <w:t>然而，真相经常被一些意见领袖发布，然后被大量用户直接传播。在此基础上，他们提出了一种</w:t>
      </w:r>
      <w:r w:rsidR="00835683">
        <w:rPr>
          <w:rFonts w:hint="eastAsia"/>
        </w:rPr>
        <w:t>虚假信息检测的</w:t>
      </w:r>
      <w:r w:rsidR="00835683" w:rsidRPr="00835683">
        <w:rPr>
          <w:rFonts w:hint="eastAsia"/>
        </w:rPr>
        <w:t>混合</w:t>
      </w:r>
      <w:r w:rsidR="00835683" w:rsidRPr="00835683">
        <w:rPr>
          <w:rFonts w:hint="eastAsia"/>
        </w:rPr>
        <w:t>SVM</w:t>
      </w:r>
      <w:r w:rsidR="00835683" w:rsidRPr="00835683">
        <w:rPr>
          <w:rFonts w:hint="eastAsia"/>
        </w:rPr>
        <w:t>分类器，它</w:t>
      </w:r>
      <w:r w:rsidR="00835683">
        <w:rPr>
          <w:rFonts w:hint="eastAsia"/>
        </w:rPr>
        <w:t>结合了</w:t>
      </w:r>
      <w:r w:rsidR="00835683" w:rsidRPr="00835683">
        <w:rPr>
          <w:rFonts w:hint="eastAsia"/>
        </w:rPr>
        <w:t>消息传播结构、主题信息、用户属性等。</w:t>
      </w:r>
    </w:p>
    <w:p w14:paraId="5CF3DF72" w14:textId="47C3A902" w:rsidR="00CC3811" w:rsidRDefault="00CC3811" w:rsidP="00186ECD">
      <w:pPr>
        <w:pStyle w:val="ab"/>
        <w:numPr>
          <w:ilvl w:val="0"/>
          <w:numId w:val="7"/>
        </w:numPr>
        <w:ind w:firstLineChars="0"/>
      </w:pPr>
      <w:r w:rsidRPr="00CC3811">
        <w:rPr>
          <w:rFonts w:hint="eastAsia"/>
        </w:rPr>
        <w:t>基于传播的方法</w:t>
      </w:r>
    </w:p>
    <w:p w14:paraId="5A82404B" w14:textId="60A2EEEA" w:rsidR="007C0515" w:rsidRDefault="00CC3811">
      <w:pPr>
        <w:pStyle w:val="ab"/>
        <w:ind w:firstLine="480"/>
        <w:pPrChange w:id="247" w:author="曹 好" w:date="2022-06-03T15:37:00Z">
          <w:pPr>
            <w:pStyle w:val="ab"/>
            <w:spacing w:before="156"/>
            <w:ind w:firstLine="480"/>
          </w:pPr>
        </w:pPrChange>
      </w:pPr>
      <w:r w:rsidRPr="00CC3811">
        <w:rPr>
          <w:rFonts w:hint="eastAsia"/>
        </w:rPr>
        <w:t>基于传播的方法</w:t>
      </w:r>
      <w:r w:rsidR="003F2F29">
        <w:rPr>
          <w:rFonts w:hint="eastAsia"/>
        </w:rPr>
        <w:t>将</w:t>
      </w:r>
      <w:r w:rsidRPr="00CC3811">
        <w:rPr>
          <w:rFonts w:hint="eastAsia"/>
        </w:rPr>
        <w:t>帖子和事件的可信度作为一个整体</w:t>
      </w:r>
      <w:r w:rsidR="003F2F29">
        <w:rPr>
          <w:rFonts w:hint="eastAsia"/>
        </w:rPr>
        <w:t>。</w:t>
      </w:r>
      <w:r w:rsidRPr="00CC3811">
        <w:rPr>
          <w:rFonts w:hint="eastAsia"/>
        </w:rPr>
        <w:t>一些研究通过分析</w:t>
      </w:r>
      <w:r w:rsidR="003F2F29">
        <w:rPr>
          <w:rFonts w:hint="eastAsia"/>
        </w:rPr>
        <w:t>虚假</w:t>
      </w:r>
      <w:r w:rsidRPr="00CC3811">
        <w:rPr>
          <w:rFonts w:hint="eastAsia"/>
        </w:rPr>
        <w:t>信息的传播模式来检测</w:t>
      </w:r>
      <w:r w:rsidR="003F2F29">
        <w:rPr>
          <w:rFonts w:hint="eastAsia"/>
        </w:rPr>
        <w:t>虚假</w:t>
      </w:r>
      <w:r w:rsidRPr="00CC3811">
        <w:rPr>
          <w:rFonts w:hint="eastAsia"/>
        </w:rPr>
        <w:t>信息。例如，</w:t>
      </w:r>
      <w:r w:rsidRPr="00CC3811">
        <w:rPr>
          <w:rFonts w:hint="eastAsia"/>
        </w:rPr>
        <w:t>Ma</w:t>
      </w:r>
      <w:r w:rsidRPr="00CC3811">
        <w:rPr>
          <w:rFonts w:hint="eastAsia"/>
        </w:rPr>
        <w:t>等人</w:t>
      </w:r>
      <w:r w:rsidR="003F2F29">
        <w:rPr>
          <w:rStyle w:val="af5"/>
        </w:rPr>
        <w:endnoteReference w:id="15"/>
      </w:r>
      <w:r w:rsidRPr="00CC3811">
        <w:rPr>
          <w:rFonts w:hint="eastAsia"/>
        </w:rPr>
        <w:t>发现社会背景的特征随着时间的推移逐渐变化。</w:t>
      </w:r>
      <w:r w:rsidR="007C0515" w:rsidRPr="007C0515">
        <w:rPr>
          <w:rFonts w:hint="eastAsia"/>
        </w:rPr>
        <w:t>因此，他们提出了一个</w:t>
      </w:r>
      <w:r w:rsidR="007C0515">
        <w:rPr>
          <w:rFonts w:hint="eastAsia"/>
        </w:rPr>
        <w:t>时间序列模型</w:t>
      </w:r>
      <w:r w:rsidR="007C0515" w:rsidRPr="007C0515">
        <w:rPr>
          <w:rFonts w:hint="eastAsia"/>
        </w:rPr>
        <w:t>，基于内容和基于社会</w:t>
      </w:r>
      <w:r w:rsidR="007C0515">
        <w:rPr>
          <w:rFonts w:hint="eastAsia"/>
        </w:rPr>
        <w:t>背景</w:t>
      </w:r>
      <w:r w:rsidR="007C0515" w:rsidRPr="007C0515">
        <w:rPr>
          <w:rFonts w:hint="eastAsia"/>
        </w:rPr>
        <w:t>的</w:t>
      </w:r>
      <w:r w:rsidR="007C0515">
        <w:rPr>
          <w:rFonts w:hint="eastAsia"/>
        </w:rPr>
        <w:t>特征</w:t>
      </w:r>
      <w:r w:rsidR="007C0515" w:rsidRPr="007C0515">
        <w:rPr>
          <w:rFonts w:hint="eastAsia"/>
        </w:rPr>
        <w:t>使用</w:t>
      </w:r>
      <w:r w:rsidR="007C0515" w:rsidRPr="007C0515">
        <w:rPr>
          <w:rFonts w:hint="eastAsia"/>
        </w:rPr>
        <w:t>SVM</w:t>
      </w:r>
      <w:r w:rsidR="007C0515" w:rsidRPr="007C0515">
        <w:rPr>
          <w:rFonts w:hint="eastAsia"/>
        </w:rPr>
        <w:t>对它们进行分类。</w:t>
      </w:r>
      <w:r w:rsidR="007C0515" w:rsidRPr="007C0515">
        <w:rPr>
          <w:rFonts w:hint="eastAsia"/>
        </w:rPr>
        <w:t>Liu</w:t>
      </w:r>
      <w:r w:rsidR="007C0515" w:rsidRPr="007C0515">
        <w:rPr>
          <w:rFonts w:hint="eastAsia"/>
        </w:rPr>
        <w:t>等</w:t>
      </w:r>
      <w:r w:rsidR="003F2F29">
        <w:rPr>
          <w:rStyle w:val="af5"/>
        </w:rPr>
        <w:endnoteReference w:id="16"/>
      </w:r>
      <w:r w:rsidR="007C0515" w:rsidRPr="007C0515">
        <w:rPr>
          <w:rFonts w:hint="eastAsia"/>
        </w:rPr>
        <w:t>基于异构用户的特定属性构建信息传播网络，用于识别虚假信息的特殊传播结构。</w:t>
      </w:r>
    </w:p>
    <w:p w14:paraId="5BC21DA4" w14:textId="71C83B14" w:rsidR="00F37902" w:rsidRDefault="00F37902">
      <w:pPr>
        <w:pStyle w:val="ab"/>
        <w:ind w:firstLine="480"/>
        <w:pPrChange w:id="250" w:author="曹 好" w:date="2022-06-03T15:37:00Z">
          <w:pPr>
            <w:pStyle w:val="ab"/>
            <w:spacing w:before="156"/>
            <w:ind w:firstLine="480"/>
          </w:pPr>
        </w:pPrChange>
      </w:pPr>
      <w:r w:rsidRPr="00F37902">
        <w:rPr>
          <w:rFonts w:hint="eastAsia"/>
        </w:rPr>
        <w:t>此外，许多研究还通过构建特定的树或网络结构来检测虚假信息。例如，</w:t>
      </w:r>
      <w:r w:rsidRPr="00F37902">
        <w:rPr>
          <w:rFonts w:hint="eastAsia"/>
        </w:rPr>
        <w:t>Ma</w:t>
      </w:r>
      <w:r w:rsidRPr="00F37902">
        <w:rPr>
          <w:rFonts w:hint="eastAsia"/>
        </w:rPr>
        <w:t>等人</w:t>
      </w:r>
      <w:r w:rsidR="003F2F29">
        <w:rPr>
          <w:rStyle w:val="af5"/>
        </w:rPr>
        <w:endnoteReference w:id="17"/>
      </w:r>
      <w:r w:rsidRPr="00F37902">
        <w:rPr>
          <w:rFonts w:hint="eastAsia"/>
        </w:rPr>
        <w:t>将与谣言相关</w:t>
      </w:r>
      <w:proofErr w:type="gramStart"/>
      <w:r w:rsidRPr="00F37902">
        <w:rPr>
          <w:rFonts w:hint="eastAsia"/>
        </w:rPr>
        <w:t>的微博的</w:t>
      </w:r>
      <w:proofErr w:type="gramEnd"/>
      <w:r w:rsidRPr="00F37902">
        <w:rPr>
          <w:rFonts w:hint="eastAsia"/>
        </w:rPr>
        <w:t>传播建模为传播树，他们提出了一种方法来捕获</w:t>
      </w:r>
      <w:r>
        <w:rPr>
          <w:rFonts w:hint="eastAsia"/>
        </w:rPr>
        <w:t>虚假信息传播树的传播方式。</w:t>
      </w:r>
      <w:r w:rsidRPr="00F37902">
        <w:rPr>
          <w:rFonts w:hint="eastAsia"/>
        </w:rPr>
        <w:t>此外，</w:t>
      </w:r>
      <w:r w:rsidRPr="00F37902">
        <w:rPr>
          <w:rFonts w:hint="eastAsia"/>
        </w:rPr>
        <w:t>Gupta</w:t>
      </w:r>
      <w:r w:rsidRPr="00F37902">
        <w:rPr>
          <w:rFonts w:hint="eastAsia"/>
        </w:rPr>
        <w:t>等人</w:t>
      </w:r>
      <w:r w:rsidR="003F2F29">
        <w:rPr>
          <w:rStyle w:val="af5"/>
        </w:rPr>
        <w:endnoteReference w:id="18"/>
      </w:r>
      <w:r w:rsidRPr="00F37902">
        <w:rPr>
          <w:rFonts w:hint="eastAsia"/>
        </w:rPr>
        <w:t>构建了一个包含用户、帖子和事件的可信度传</w:t>
      </w:r>
      <w:r w:rsidRPr="00F37902">
        <w:rPr>
          <w:rFonts w:hint="eastAsia"/>
        </w:rPr>
        <w:lastRenderedPageBreak/>
        <w:t>播网络，以建模虚假信息的传播过程。</w:t>
      </w:r>
      <w:proofErr w:type="spellStart"/>
      <w:r w:rsidRPr="00F37902">
        <w:rPr>
          <w:rFonts w:hint="eastAsia"/>
        </w:rPr>
        <w:t>Jin</w:t>
      </w:r>
      <w:proofErr w:type="spellEnd"/>
      <w:r w:rsidRPr="00F37902">
        <w:rPr>
          <w:rFonts w:hint="eastAsia"/>
        </w:rPr>
        <w:t>等人</w:t>
      </w:r>
      <w:r w:rsidR="004162F2">
        <w:rPr>
          <w:rStyle w:val="af5"/>
        </w:rPr>
        <w:endnoteReference w:id="19"/>
      </w:r>
      <w:r w:rsidRPr="00F37902">
        <w:rPr>
          <w:rFonts w:hint="eastAsia"/>
        </w:rPr>
        <w:t>提出了一个三层可信度传播网络，它连接微博、</w:t>
      </w:r>
      <w:proofErr w:type="gramStart"/>
      <w:r w:rsidRPr="00F37902">
        <w:rPr>
          <w:rFonts w:hint="eastAsia"/>
        </w:rPr>
        <w:t>子事件</w:t>
      </w:r>
      <w:proofErr w:type="gramEnd"/>
      <w:r w:rsidRPr="00F37902">
        <w:rPr>
          <w:rFonts w:hint="eastAsia"/>
        </w:rPr>
        <w:t>和事件，用于信息可信度验证。</w:t>
      </w:r>
    </w:p>
    <w:p w14:paraId="2EE0C2CF" w14:textId="1F54319B" w:rsidR="00F37902" w:rsidRPr="00D3345D" w:rsidRDefault="00F37902">
      <w:pPr>
        <w:pStyle w:val="ab"/>
        <w:numPr>
          <w:ilvl w:val="0"/>
          <w:numId w:val="13"/>
        </w:numPr>
        <w:ind w:firstLineChars="0"/>
        <w:pPrChange w:id="254" w:author="曹 好" w:date="2022-06-03T15:37:00Z">
          <w:pPr>
            <w:pStyle w:val="ab"/>
            <w:numPr>
              <w:numId w:val="13"/>
            </w:numPr>
            <w:spacing w:before="156"/>
            <w:ind w:left="420" w:firstLineChars="0" w:hanging="420"/>
          </w:pPr>
        </w:pPrChange>
      </w:pPr>
      <w:r w:rsidRPr="00D3345D">
        <w:rPr>
          <w:rFonts w:hint="eastAsia"/>
        </w:rPr>
        <w:t>基于特征融合的方法</w:t>
      </w:r>
    </w:p>
    <w:p w14:paraId="7BFFCEC9" w14:textId="73B5BECC" w:rsidR="002E3006" w:rsidRDefault="002E3006" w:rsidP="00186ECD">
      <w:r w:rsidRPr="002E3006">
        <w:rPr>
          <w:rFonts w:hint="eastAsia"/>
        </w:rPr>
        <w:t>基于内容的检测方法主要在写作风格、词汇和句法特征等方面识别真实和不真实主张之间的差异，而基于社会</w:t>
      </w:r>
      <w:r>
        <w:rPr>
          <w:rFonts w:hint="eastAsia"/>
        </w:rPr>
        <w:t>背景</w:t>
      </w:r>
      <w:r w:rsidRPr="002E3006">
        <w:rPr>
          <w:rFonts w:hint="eastAsia"/>
        </w:rPr>
        <w:t>的检测方法主要利用从信息传播过程中提取的特征</w:t>
      </w:r>
      <w:r w:rsidR="00C46083">
        <w:rPr>
          <w:rFonts w:hint="eastAsia"/>
        </w:rPr>
        <w:t>。</w:t>
      </w:r>
      <w:r w:rsidR="00C46083" w:rsidRPr="00C46083">
        <w:rPr>
          <w:rFonts w:hint="eastAsia"/>
        </w:rPr>
        <w:t>由于这两种方法所应用的特征可以作为互补的，最近许多研究者开始研究新的基于特征融合的方法。</w:t>
      </w:r>
      <w:r w:rsidR="00FB61A7" w:rsidRPr="00FB61A7">
        <w:rPr>
          <w:rFonts w:hint="eastAsia"/>
        </w:rPr>
        <w:t>例如，</w:t>
      </w:r>
      <w:proofErr w:type="spellStart"/>
      <w:r w:rsidR="00FB61A7" w:rsidRPr="00FB61A7">
        <w:rPr>
          <w:rFonts w:hint="eastAsia"/>
        </w:rPr>
        <w:t>Vedova</w:t>
      </w:r>
      <w:proofErr w:type="spellEnd"/>
      <w:r w:rsidR="00FB61A7" w:rsidRPr="00FB61A7">
        <w:rPr>
          <w:rFonts w:hint="eastAsia"/>
        </w:rPr>
        <w:t>等人</w:t>
      </w:r>
      <w:r w:rsidR="004162F2">
        <w:rPr>
          <w:rStyle w:val="af5"/>
        </w:rPr>
        <w:endnoteReference w:id="20"/>
      </w:r>
      <w:r w:rsidR="00FB61A7" w:rsidRPr="00FB61A7">
        <w:rPr>
          <w:rFonts w:hint="eastAsia"/>
        </w:rPr>
        <w:t>利用了用户和帖子之间的互动信息，以及帖子的文本信息。为了利用传统内容特征（例如词汇或句法特征），</w:t>
      </w:r>
      <w:r w:rsidR="00FB61A7" w:rsidRPr="00FB61A7">
        <w:rPr>
          <w:rFonts w:hint="eastAsia"/>
        </w:rPr>
        <w:t>Volkova</w:t>
      </w:r>
      <w:r w:rsidR="00FB61A7" w:rsidRPr="00FB61A7">
        <w:rPr>
          <w:rFonts w:hint="eastAsia"/>
        </w:rPr>
        <w:t>等人</w:t>
      </w:r>
      <w:r w:rsidR="00E61433">
        <w:rPr>
          <w:rStyle w:val="af5"/>
        </w:rPr>
        <w:endnoteReference w:id="21"/>
      </w:r>
      <w:r w:rsidR="00FB61A7" w:rsidRPr="00FB61A7">
        <w:rPr>
          <w:rFonts w:hint="eastAsia"/>
        </w:rPr>
        <w:t>使用新闻内容的心理语言信号</w:t>
      </w:r>
      <w:r w:rsidR="00FB61A7">
        <w:rPr>
          <w:rFonts w:hint="eastAsia"/>
        </w:rPr>
        <w:t>和</w:t>
      </w:r>
      <w:r w:rsidR="00FB61A7" w:rsidRPr="00FB61A7">
        <w:rPr>
          <w:rFonts w:hint="eastAsia"/>
        </w:rPr>
        <w:t>作者</w:t>
      </w:r>
      <w:r w:rsidR="00FB61A7">
        <w:rPr>
          <w:rFonts w:hint="eastAsia"/>
        </w:rPr>
        <w:t>观点</w:t>
      </w:r>
      <w:r w:rsidR="00FB61A7" w:rsidRPr="00FB61A7">
        <w:rPr>
          <w:rFonts w:hint="eastAsia"/>
        </w:rPr>
        <w:t>作为</w:t>
      </w:r>
      <w:r w:rsidR="00FB61A7">
        <w:rPr>
          <w:rFonts w:hint="eastAsia"/>
        </w:rPr>
        <w:t>虚假信息检测</w:t>
      </w:r>
      <w:r w:rsidR="00FB61A7" w:rsidRPr="00FB61A7">
        <w:rPr>
          <w:rFonts w:hint="eastAsia"/>
        </w:rPr>
        <w:t>中不同分类器的输入数据</w:t>
      </w:r>
      <w:r w:rsidR="00FB61A7">
        <w:rPr>
          <w:rFonts w:hint="eastAsia"/>
        </w:rPr>
        <w:t>。</w:t>
      </w:r>
      <w:r w:rsidR="00FB61A7" w:rsidRPr="00FB61A7">
        <w:rPr>
          <w:rFonts w:hint="eastAsia"/>
        </w:rPr>
        <w:t>此外，</w:t>
      </w:r>
      <w:r w:rsidR="00FB61A7" w:rsidRPr="00FB61A7">
        <w:rPr>
          <w:rFonts w:hint="eastAsia"/>
        </w:rPr>
        <w:t>Shu</w:t>
      </w:r>
      <w:r w:rsidR="00FB61A7" w:rsidRPr="00FB61A7">
        <w:rPr>
          <w:rFonts w:hint="eastAsia"/>
        </w:rPr>
        <w:t>等人的</w:t>
      </w:r>
      <w:r w:rsidR="00E61433">
        <w:rPr>
          <w:rStyle w:val="af5"/>
        </w:rPr>
        <w:endnoteReference w:id="22"/>
      </w:r>
      <w:r w:rsidR="00FB61A7" w:rsidRPr="00FB61A7">
        <w:rPr>
          <w:rFonts w:hint="eastAsia"/>
        </w:rPr>
        <w:t>进一步探讨了出版商、新闻文章和用户之间的社会关系。</w:t>
      </w:r>
      <w:r w:rsidR="00536405" w:rsidRPr="00536405">
        <w:rPr>
          <w:rFonts w:hint="eastAsia"/>
        </w:rPr>
        <w:t>他们提出了一个名为</w:t>
      </w:r>
      <w:proofErr w:type="spellStart"/>
      <w:r w:rsidR="00536405" w:rsidRPr="00536405">
        <w:rPr>
          <w:rFonts w:hint="eastAsia"/>
        </w:rPr>
        <w:t>TriFN</w:t>
      </w:r>
      <w:proofErr w:type="spellEnd"/>
      <w:r w:rsidR="00536405" w:rsidRPr="00536405">
        <w:rPr>
          <w:rFonts w:hint="eastAsia"/>
        </w:rPr>
        <w:t>的通用检测框架，它通过非负矩阵分解</w:t>
      </w:r>
      <w:r w:rsidR="00536405">
        <w:rPr>
          <w:rFonts w:hint="eastAsia"/>
        </w:rPr>
        <w:t>算法</w:t>
      </w:r>
      <w:r w:rsidR="00536405">
        <w:rPr>
          <w:rFonts w:hint="eastAsia"/>
        </w:rPr>
        <w:t>(</w:t>
      </w:r>
      <w:r w:rsidR="00536405" w:rsidRPr="00536405">
        <w:t>nonnegative matrix factorization</w:t>
      </w:r>
      <w:r w:rsidR="00536405">
        <w:t xml:space="preserve">, </w:t>
      </w:r>
      <w:r w:rsidR="00536405" w:rsidRPr="00536405">
        <w:rPr>
          <w:rFonts w:hint="eastAsia"/>
        </w:rPr>
        <w:t>NMF</w:t>
      </w:r>
      <w:r w:rsidR="00536405">
        <w:t>)</w:t>
      </w:r>
      <w:r w:rsidR="00536405" w:rsidRPr="00536405">
        <w:rPr>
          <w:rFonts w:hint="eastAsia"/>
        </w:rPr>
        <w:t>来建模新闻内容、社会互动和新闻出版者之间的内在关系</w:t>
      </w:r>
      <w:r w:rsidR="00536405">
        <w:rPr>
          <w:rFonts w:hint="eastAsia"/>
        </w:rPr>
        <w:t>,</w:t>
      </w:r>
      <w:r w:rsidR="00536405" w:rsidRPr="00536405">
        <w:rPr>
          <w:rFonts w:hint="eastAsia"/>
        </w:rPr>
        <w:t>识别</w:t>
      </w:r>
      <w:r w:rsidR="00536405">
        <w:rPr>
          <w:rFonts w:hint="eastAsia"/>
        </w:rPr>
        <w:t>虚假信息</w:t>
      </w:r>
      <w:r w:rsidR="00536405" w:rsidRPr="00536405">
        <w:rPr>
          <w:rFonts w:hint="eastAsia"/>
        </w:rPr>
        <w:t>。</w:t>
      </w:r>
    </w:p>
    <w:p w14:paraId="203631D0" w14:textId="7276179D" w:rsidR="0003671A" w:rsidRPr="00D3345D" w:rsidRDefault="0003671A" w:rsidP="00186ECD">
      <w:pPr>
        <w:pStyle w:val="ab"/>
        <w:numPr>
          <w:ilvl w:val="0"/>
          <w:numId w:val="13"/>
        </w:numPr>
        <w:ind w:firstLineChars="0"/>
      </w:pPr>
      <w:r w:rsidRPr="00D3345D">
        <w:rPr>
          <w:rFonts w:hint="eastAsia"/>
        </w:rPr>
        <w:t>基于深度学习的方法</w:t>
      </w:r>
    </w:p>
    <w:p w14:paraId="3774CE4F" w14:textId="65C7C90B" w:rsidR="0003671A" w:rsidRDefault="0003671A" w:rsidP="00186ECD">
      <w:r w:rsidRPr="0003671A">
        <w:rPr>
          <w:rFonts w:hint="eastAsia"/>
        </w:rPr>
        <w:t>基于深度学习的方法旨在</w:t>
      </w:r>
      <w:r>
        <w:rPr>
          <w:rFonts w:hint="eastAsia"/>
        </w:rPr>
        <w:t>提取</w:t>
      </w:r>
      <w:r w:rsidRPr="0003671A">
        <w:rPr>
          <w:rFonts w:hint="eastAsia"/>
        </w:rPr>
        <w:t>虚假信息的</w:t>
      </w:r>
      <w:r w:rsidR="00C52175">
        <w:rPr>
          <w:rFonts w:hint="eastAsia"/>
        </w:rPr>
        <w:t>深度特征</w:t>
      </w:r>
      <w:r w:rsidRPr="0003671A">
        <w:rPr>
          <w:rFonts w:hint="eastAsia"/>
        </w:rPr>
        <w:t>。大多数</w:t>
      </w:r>
      <w:r>
        <w:rPr>
          <w:rFonts w:hint="eastAsia"/>
        </w:rPr>
        <w:t>针对虚假信息检测的</w:t>
      </w:r>
      <w:r w:rsidRPr="0003671A">
        <w:rPr>
          <w:rFonts w:hint="eastAsia"/>
        </w:rPr>
        <w:t>工作主要利用</w:t>
      </w:r>
      <w:r w:rsidR="00E471B8">
        <w:rPr>
          <w:rFonts w:hint="eastAsia"/>
        </w:rPr>
        <w:t>循环</w:t>
      </w:r>
      <w:r w:rsidRPr="0003671A">
        <w:rPr>
          <w:rFonts w:hint="eastAsia"/>
        </w:rPr>
        <w:t>神经网络</w:t>
      </w:r>
      <w:r>
        <w:t>(</w:t>
      </w:r>
      <w:r w:rsidRPr="0003671A">
        <w:t>Recurrent Neural Networks</w:t>
      </w:r>
      <w:r>
        <w:t xml:space="preserve">, </w:t>
      </w:r>
      <w:r>
        <w:rPr>
          <w:rFonts w:hint="eastAsia"/>
        </w:rPr>
        <w:t>RRN</w:t>
      </w:r>
      <w:r>
        <w:t>)</w:t>
      </w:r>
      <w:r w:rsidRPr="0003671A">
        <w:rPr>
          <w:rFonts w:hint="eastAsia"/>
        </w:rPr>
        <w:t>和卷积神经网络</w:t>
      </w:r>
      <w:r>
        <w:rPr>
          <w:rFonts w:hint="eastAsia"/>
        </w:rPr>
        <w:t>（</w:t>
      </w:r>
      <w:r w:rsidRPr="0003671A">
        <w:t>Convolutional Neural Networks</w:t>
      </w:r>
      <w:r>
        <w:rPr>
          <w:rFonts w:hint="eastAsia"/>
        </w:rPr>
        <w:t>，</w:t>
      </w:r>
      <w:r w:rsidR="00A120ED">
        <w:rPr>
          <w:rFonts w:hint="eastAsia"/>
        </w:rPr>
        <w:t>C</w:t>
      </w:r>
      <w:r w:rsidR="00A120ED">
        <w:t>NN</w:t>
      </w:r>
      <w:r>
        <w:rPr>
          <w:rFonts w:hint="eastAsia"/>
        </w:rPr>
        <w:t>）</w:t>
      </w:r>
      <w:r w:rsidRPr="0003671A">
        <w:rPr>
          <w:rFonts w:hint="eastAsia"/>
        </w:rPr>
        <w:t>下面，我们总结了广泛使用的深度学习模型</w:t>
      </w:r>
    </w:p>
    <w:p w14:paraId="37819A4A" w14:textId="7997B62F" w:rsidR="00A120ED" w:rsidRDefault="00A120ED">
      <w:pPr>
        <w:pStyle w:val="ab"/>
        <w:numPr>
          <w:ilvl w:val="0"/>
          <w:numId w:val="8"/>
        </w:numPr>
        <w:ind w:firstLineChars="0"/>
        <w:pPrChange w:id="258" w:author="曹 好" w:date="2022-06-03T15:37:00Z">
          <w:pPr>
            <w:pStyle w:val="ab"/>
            <w:numPr>
              <w:numId w:val="8"/>
            </w:numPr>
            <w:spacing w:before="156"/>
            <w:ind w:left="840" w:firstLineChars="0" w:hanging="420"/>
          </w:pPr>
        </w:pPrChange>
      </w:pPr>
      <w:r w:rsidRPr="00E471B8">
        <w:rPr>
          <w:rFonts w:hint="eastAsia"/>
          <w:b/>
          <w:bCs/>
        </w:rPr>
        <w:t>卷积神经网络</w:t>
      </w:r>
      <w:r w:rsidRPr="00E471B8">
        <w:rPr>
          <w:rFonts w:hint="eastAsia"/>
          <w:b/>
          <w:bCs/>
        </w:rPr>
        <w:t>(CNN)</w:t>
      </w:r>
      <w:r>
        <w:rPr>
          <w:rFonts w:hint="eastAsia"/>
        </w:rPr>
        <w:t>：</w:t>
      </w:r>
      <w:r w:rsidRPr="00A120ED">
        <w:rPr>
          <w:rFonts w:hint="eastAsia"/>
        </w:rPr>
        <w:t>CNN</w:t>
      </w:r>
      <w:r w:rsidRPr="00A120ED">
        <w:rPr>
          <w:rFonts w:hint="eastAsia"/>
        </w:rPr>
        <w:t>是典型的前馈神经网络之一，具有卷积层、池化层和全连通层三种层。在卷积层中，多个滤波器（</w:t>
      </w:r>
      <w:r>
        <w:rPr>
          <w:rFonts w:hint="eastAsia"/>
        </w:rPr>
        <w:t>卷积核</w:t>
      </w:r>
      <w:r w:rsidRPr="00A120ED">
        <w:rPr>
          <w:rFonts w:hint="eastAsia"/>
        </w:rPr>
        <w:t>）与输入向量进行卷积，以生成特征</w:t>
      </w:r>
      <w:r>
        <w:rPr>
          <w:rFonts w:hint="eastAsia"/>
        </w:rPr>
        <w:t>图</w:t>
      </w:r>
      <w:r w:rsidRPr="00A120ED">
        <w:rPr>
          <w:rFonts w:hint="eastAsia"/>
        </w:rPr>
        <w:t>。然后，</w:t>
      </w:r>
      <w:proofErr w:type="gramStart"/>
      <w:r w:rsidRPr="00A120ED">
        <w:rPr>
          <w:rFonts w:hint="eastAsia"/>
        </w:rPr>
        <w:t>池化层降低</w:t>
      </w:r>
      <w:proofErr w:type="gramEnd"/>
      <w:r w:rsidRPr="00A120ED">
        <w:rPr>
          <w:rFonts w:hint="eastAsia"/>
        </w:rPr>
        <w:t>了特征映射的维数，加快了网络的训练过程。通过多重卷积和池化操作，</w:t>
      </w:r>
      <w:r w:rsidRPr="00A120ED">
        <w:rPr>
          <w:rFonts w:hint="eastAsia"/>
        </w:rPr>
        <w:t>CNN</w:t>
      </w:r>
      <w:r w:rsidRPr="00A120ED">
        <w:rPr>
          <w:rFonts w:hint="eastAsia"/>
        </w:rPr>
        <w:t>可以从输入中捕获局部和全局特征</w:t>
      </w:r>
      <w:r>
        <w:rPr>
          <w:rFonts w:hint="eastAsia"/>
        </w:rPr>
        <w:t>。</w:t>
      </w:r>
      <w:r w:rsidRPr="00A120ED">
        <w:rPr>
          <w:rFonts w:hint="eastAsia"/>
        </w:rPr>
        <w:t>最后，</w:t>
      </w:r>
      <w:r w:rsidRPr="00A120ED">
        <w:rPr>
          <w:rFonts w:hint="eastAsia"/>
        </w:rPr>
        <w:t>CNN</w:t>
      </w:r>
      <w:r w:rsidRPr="00A120ED">
        <w:rPr>
          <w:rFonts w:hint="eastAsia"/>
        </w:rPr>
        <w:t>通过全连接层</w:t>
      </w:r>
      <w:r w:rsidRPr="00A120ED">
        <w:rPr>
          <w:rFonts w:hint="eastAsia"/>
        </w:rPr>
        <w:t>(</w:t>
      </w:r>
      <w:r w:rsidRPr="00A120ED">
        <w:rPr>
          <w:rFonts w:hint="eastAsia"/>
        </w:rPr>
        <w:t>如</w:t>
      </w:r>
      <w:proofErr w:type="spellStart"/>
      <w:r w:rsidRPr="00A120ED">
        <w:rPr>
          <w:rFonts w:hint="eastAsia"/>
        </w:rPr>
        <w:t>Softmax</w:t>
      </w:r>
      <w:proofErr w:type="spellEnd"/>
      <w:r w:rsidRPr="00A120ED">
        <w:rPr>
          <w:rFonts w:hint="eastAsia"/>
        </w:rPr>
        <w:t>)</w:t>
      </w:r>
      <w:r w:rsidRPr="00A120ED">
        <w:rPr>
          <w:rFonts w:hint="eastAsia"/>
        </w:rPr>
        <w:t>输出分类结果。可以看出，</w:t>
      </w:r>
      <w:r>
        <w:rPr>
          <w:rFonts w:hint="eastAsia"/>
        </w:rPr>
        <w:t>虚假信息检测</w:t>
      </w:r>
      <w:r w:rsidRPr="00A120ED">
        <w:rPr>
          <w:rFonts w:hint="eastAsia"/>
        </w:rPr>
        <w:t>模型可以通过调整</w:t>
      </w:r>
      <w:r>
        <w:rPr>
          <w:rFonts w:hint="eastAsia"/>
        </w:rPr>
        <w:t>滤波器</w:t>
      </w:r>
      <w:r w:rsidRPr="00A120ED">
        <w:rPr>
          <w:rFonts w:hint="eastAsia"/>
        </w:rPr>
        <w:t>的大小来捕获单词和单词、短语和短语之间的</w:t>
      </w:r>
      <w:r>
        <w:rPr>
          <w:rFonts w:hint="eastAsia"/>
        </w:rPr>
        <w:t>文本</w:t>
      </w:r>
      <w:r w:rsidRPr="00A120ED">
        <w:rPr>
          <w:rFonts w:hint="eastAsia"/>
        </w:rPr>
        <w:t>特征。</w:t>
      </w:r>
    </w:p>
    <w:p w14:paraId="4C351499" w14:textId="77D9E6BA" w:rsidR="00A120ED" w:rsidRDefault="00A120ED">
      <w:pPr>
        <w:pStyle w:val="ab"/>
        <w:numPr>
          <w:ilvl w:val="0"/>
          <w:numId w:val="8"/>
        </w:numPr>
        <w:ind w:firstLineChars="0"/>
        <w:pPrChange w:id="259" w:author="曹 好" w:date="2022-06-03T15:37:00Z">
          <w:pPr>
            <w:pStyle w:val="ab"/>
            <w:numPr>
              <w:numId w:val="8"/>
            </w:numPr>
            <w:spacing w:before="156"/>
            <w:ind w:left="840" w:firstLineChars="0" w:hanging="420"/>
          </w:pPr>
        </w:pPrChange>
      </w:pPr>
      <w:r w:rsidRPr="00E471B8">
        <w:rPr>
          <w:rFonts w:hint="eastAsia"/>
          <w:b/>
          <w:bCs/>
        </w:rPr>
        <w:t>图卷积网络</w:t>
      </w:r>
      <w:r w:rsidRPr="00E471B8">
        <w:rPr>
          <w:rFonts w:hint="eastAsia"/>
          <w:b/>
          <w:bCs/>
        </w:rPr>
        <w:t>(</w:t>
      </w:r>
      <w:r w:rsidR="00E471B8" w:rsidRPr="00E471B8">
        <w:rPr>
          <w:b/>
          <w:bCs/>
        </w:rPr>
        <w:t xml:space="preserve">Graph Convolutional Network, </w:t>
      </w:r>
      <w:r w:rsidRPr="00E471B8">
        <w:rPr>
          <w:rFonts w:hint="eastAsia"/>
          <w:b/>
          <w:bCs/>
        </w:rPr>
        <w:t>GCN)</w:t>
      </w:r>
      <w:r w:rsidR="00E471B8">
        <w:rPr>
          <w:rFonts w:hint="eastAsia"/>
        </w:rPr>
        <w:t>：</w:t>
      </w:r>
      <w:r w:rsidR="00E471B8" w:rsidRPr="00F511C6">
        <w:rPr>
          <w:rFonts w:hint="eastAsia"/>
        </w:rPr>
        <w:t>GCN</w:t>
      </w:r>
      <w:r w:rsidR="00E471B8" w:rsidRPr="00F511C6">
        <w:rPr>
          <w:rFonts w:hint="eastAsia"/>
        </w:rPr>
        <w:t>是一种处理</w:t>
      </w:r>
      <w:proofErr w:type="gramStart"/>
      <w:r w:rsidR="00E471B8" w:rsidRPr="00F511C6">
        <w:rPr>
          <w:rFonts w:hint="eastAsia"/>
        </w:rPr>
        <w:t>图数据</w:t>
      </w:r>
      <w:proofErr w:type="gramEnd"/>
      <w:r w:rsidR="00E471B8" w:rsidRPr="00F511C6">
        <w:rPr>
          <w:rFonts w:hint="eastAsia"/>
        </w:rPr>
        <w:t>的神经网络，由卷积层和全连接层组成，可以有效地捕捉图的结构特征</w:t>
      </w:r>
      <w:r w:rsidRPr="00F511C6">
        <w:rPr>
          <w:rFonts w:hint="eastAsia"/>
        </w:rPr>
        <w:t>。每个卷积层的隐藏状态矩阵由一个特殊矩阵的非线性变化得到，该特殊矩阵是该图的相邻矩阵的乘积</w:t>
      </w:r>
      <w:r w:rsidRPr="00F511C6">
        <w:rPr>
          <w:rFonts w:hint="eastAsia"/>
        </w:rPr>
        <w:t>d</w:t>
      </w:r>
      <w:r w:rsidRPr="00F511C6">
        <w:rPr>
          <w:rFonts w:hint="eastAsia"/>
        </w:rPr>
        <w:t>其上一层的隐藏状态矩阵和权值矩阵。</w:t>
      </w:r>
      <w:r w:rsidR="00E471B8" w:rsidRPr="00F511C6">
        <w:rPr>
          <w:rFonts w:hint="eastAsia"/>
        </w:rPr>
        <w:t>每个卷积层的隐藏状态矩阵是由一个特殊矩阵的非线性变化得到的，该特殊矩阵是该图的邻接矩阵与隐藏状态矩阵和其前一层的权重矩阵的乘积。</w:t>
      </w:r>
    </w:p>
    <w:p w14:paraId="2BFF5B00" w14:textId="06759B6A" w:rsidR="00E471B8" w:rsidRDefault="00E471B8">
      <w:pPr>
        <w:pStyle w:val="ab"/>
        <w:numPr>
          <w:ilvl w:val="0"/>
          <w:numId w:val="8"/>
        </w:numPr>
        <w:ind w:firstLineChars="0"/>
        <w:pPrChange w:id="260" w:author="曹 好" w:date="2022-06-03T15:37:00Z">
          <w:pPr>
            <w:pStyle w:val="ab"/>
            <w:numPr>
              <w:numId w:val="8"/>
            </w:numPr>
            <w:spacing w:before="156"/>
            <w:ind w:left="840" w:firstLineChars="0" w:hanging="420"/>
          </w:pPr>
        </w:pPrChange>
      </w:pPr>
      <w:r>
        <w:rPr>
          <w:rFonts w:hint="eastAsia"/>
          <w:b/>
          <w:bCs/>
        </w:rPr>
        <w:lastRenderedPageBreak/>
        <w:t>循环神经网络：</w:t>
      </w:r>
      <w:r w:rsidRPr="00F511C6">
        <w:rPr>
          <w:rFonts w:hint="eastAsia"/>
        </w:rPr>
        <w:t>RNN</w:t>
      </w:r>
      <w:r w:rsidRPr="00F511C6">
        <w:rPr>
          <w:rFonts w:hint="eastAsia"/>
        </w:rPr>
        <w:t>可以有效地捕获序列数据的特征</w:t>
      </w:r>
      <w:r w:rsidR="00306A5B" w:rsidRPr="00F511C6">
        <w:rPr>
          <w:rFonts w:hint="eastAsia"/>
        </w:rPr>
        <w:t>，它引</w:t>
      </w:r>
      <w:r w:rsidR="00306A5B" w:rsidRPr="00F511C6">
        <w:rPr>
          <w:rFonts w:ascii="微软雅黑" w:eastAsia="微软雅黑" w:hAnsi="微软雅黑" w:cs="微软雅黑" w:hint="eastAsia"/>
        </w:rPr>
        <w:t>⼊</w:t>
      </w:r>
      <w:r w:rsidR="00306A5B" w:rsidRPr="00F511C6">
        <w:rPr>
          <w:rFonts w:ascii="宋体" w:hAnsi="宋体" w:cs="宋体" w:hint="eastAsia"/>
        </w:rPr>
        <w:t>状态变量来存储过去的信息，并</w:t>
      </w:r>
      <w:r w:rsidR="00306A5B" w:rsidRPr="00F511C6">
        <w:rPr>
          <w:rFonts w:ascii="微软雅黑" w:eastAsia="微软雅黑" w:hAnsi="微软雅黑" w:cs="微软雅黑" w:hint="eastAsia"/>
        </w:rPr>
        <w:t>⽤</w:t>
      </w:r>
      <w:r w:rsidR="00306A5B" w:rsidRPr="00F511C6">
        <w:rPr>
          <w:rFonts w:ascii="宋体" w:hAnsi="宋体" w:cs="宋体" w:hint="eastAsia"/>
        </w:rPr>
        <w:t>其与当前的输</w:t>
      </w:r>
      <w:r w:rsidR="00306A5B" w:rsidRPr="00F511C6">
        <w:rPr>
          <w:rFonts w:ascii="微软雅黑" w:eastAsia="微软雅黑" w:hAnsi="微软雅黑" w:cs="微软雅黑" w:hint="eastAsia"/>
        </w:rPr>
        <w:t>⼊</w:t>
      </w:r>
      <w:r w:rsidR="00306A5B" w:rsidRPr="00F511C6">
        <w:rPr>
          <w:rFonts w:ascii="宋体" w:hAnsi="宋体" w:cs="宋体" w:hint="eastAsia"/>
        </w:rPr>
        <w:t>共同决定当前的输出。</w:t>
      </w:r>
      <w:r w:rsidR="00306A5B" w:rsidRPr="00F511C6">
        <w:rPr>
          <w:rFonts w:hint="eastAsia"/>
        </w:rPr>
        <w:t>社交网络中的帖子是文本序列，因此虚假信息检测模型可以通过</w:t>
      </w:r>
      <w:r w:rsidR="00306A5B" w:rsidRPr="00F511C6">
        <w:rPr>
          <w:rFonts w:hint="eastAsia"/>
        </w:rPr>
        <w:t>RNN</w:t>
      </w:r>
      <w:r w:rsidR="00306A5B" w:rsidRPr="00F511C6">
        <w:rPr>
          <w:rFonts w:hint="eastAsia"/>
        </w:rPr>
        <w:t>捕获它们的文本特征。然而，</w:t>
      </w:r>
      <w:proofErr w:type="spellStart"/>
      <w:r w:rsidR="00306A5B" w:rsidRPr="00F511C6">
        <w:rPr>
          <w:rFonts w:hint="eastAsia"/>
        </w:rPr>
        <w:t>Glorot</w:t>
      </w:r>
      <w:proofErr w:type="spellEnd"/>
      <w:r w:rsidR="00306A5B" w:rsidRPr="00F511C6">
        <w:rPr>
          <w:rFonts w:hint="eastAsia"/>
        </w:rPr>
        <w:t>等人</w:t>
      </w:r>
      <w:r w:rsidR="00E61433">
        <w:rPr>
          <w:rStyle w:val="af5"/>
        </w:rPr>
        <w:endnoteReference w:id="23"/>
      </w:r>
      <w:r w:rsidR="00306A5B" w:rsidRPr="00F511C6">
        <w:rPr>
          <w:rFonts w:hint="eastAsia"/>
        </w:rPr>
        <w:t>发现，</w:t>
      </w:r>
      <w:r w:rsidR="00306A5B" w:rsidRPr="00F511C6">
        <w:rPr>
          <w:rFonts w:hint="eastAsia"/>
        </w:rPr>
        <w:t>RNN</w:t>
      </w:r>
      <w:r w:rsidR="00306A5B" w:rsidRPr="00F511C6">
        <w:rPr>
          <w:rFonts w:hint="eastAsia"/>
        </w:rPr>
        <w:t>可能会因为文本过长遭受梯度消失，这使得它没有长期记忆。</w:t>
      </w:r>
      <w:r w:rsidR="00F511C6" w:rsidRPr="00F511C6">
        <w:rPr>
          <w:rFonts w:hint="eastAsia"/>
        </w:rPr>
        <w:t>因此，长短期记忆</w:t>
      </w:r>
      <w:r w:rsidR="00F511C6" w:rsidRPr="00F511C6">
        <w:rPr>
          <w:rFonts w:hint="eastAsia"/>
        </w:rPr>
        <w:t>(</w:t>
      </w:r>
      <w:r w:rsidR="00F511C6" w:rsidRPr="00F511C6">
        <w:t xml:space="preserve">long short-term memory, </w:t>
      </w:r>
      <w:r w:rsidR="00F511C6" w:rsidRPr="00F511C6">
        <w:rPr>
          <w:rFonts w:hint="eastAsia"/>
        </w:rPr>
        <w:t>LSTM)</w:t>
      </w:r>
      <w:r w:rsidR="00F511C6" w:rsidRPr="00F511C6">
        <w:rPr>
          <w:rFonts w:hint="eastAsia"/>
        </w:rPr>
        <w:t>和具有门控机制的门控循环单元</w:t>
      </w:r>
      <w:r w:rsidR="00F511C6" w:rsidRPr="00F511C6">
        <w:rPr>
          <w:rFonts w:hint="eastAsia"/>
        </w:rPr>
        <w:t>(</w:t>
      </w:r>
      <w:r w:rsidR="00F511C6" w:rsidRPr="00F511C6">
        <w:t xml:space="preserve">gated recurrent unit, </w:t>
      </w:r>
      <w:r w:rsidR="00F511C6" w:rsidRPr="00F511C6">
        <w:rPr>
          <w:rFonts w:hint="eastAsia"/>
        </w:rPr>
        <w:t>GRU)</w:t>
      </w:r>
      <w:r w:rsidR="00F511C6" w:rsidRPr="00F511C6">
        <w:rPr>
          <w:rFonts w:hint="eastAsia"/>
        </w:rPr>
        <w:t>在</w:t>
      </w:r>
      <w:r w:rsidR="00F511C6" w:rsidRPr="00F511C6">
        <w:rPr>
          <w:rFonts w:hint="eastAsia"/>
        </w:rPr>
        <w:t>NLP</w:t>
      </w:r>
      <w:r w:rsidR="00F511C6" w:rsidRPr="00F511C6">
        <w:rPr>
          <w:rFonts w:hint="eastAsia"/>
        </w:rPr>
        <w:t>中得到了广泛的应用</w:t>
      </w:r>
      <w:r w:rsidR="00F511C6">
        <w:rPr>
          <w:rFonts w:hint="eastAsia"/>
        </w:rPr>
        <w:t>。</w:t>
      </w:r>
      <w:r w:rsidR="00F511C6" w:rsidRPr="00F511C6">
        <w:rPr>
          <w:rFonts w:hint="eastAsia"/>
        </w:rPr>
        <w:t>LSTM</w:t>
      </w:r>
      <w:r w:rsidR="00F511C6" w:rsidRPr="00F511C6">
        <w:rPr>
          <w:rFonts w:hint="eastAsia"/>
        </w:rPr>
        <w:t>增加了一个存储单元来存储当前的网络状态，然后通过输入门、忘记门和输出门的协调来控制信息流。虽然</w:t>
      </w:r>
      <w:r w:rsidR="00F511C6" w:rsidRPr="00F511C6">
        <w:rPr>
          <w:rFonts w:hint="eastAsia"/>
        </w:rPr>
        <w:t>GRU</w:t>
      </w:r>
      <w:r w:rsidR="00F511C6" w:rsidRPr="00F511C6">
        <w:rPr>
          <w:rFonts w:hint="eastAsia"/>
        </w:rPr>
        <w:t>不引入额外的内存单元，但它可以通过复位门和更新门来控制当前的内存。</w:t>
      </w:r>
    </w:p>
    <w:p w14:paraId="400AA874" w14:textId="5B697B3E" w:rsidR="00F511C6" w:rsidRDefault="00F511C6">
      <w:pPr>
        <w:pStyle w:val="ab"/>
        <w:numPr>
          <w:ilvl w:val="0"/>
          <w:numId w:val="8"/>
        </w:numPr>
        <w:ind w:firstLineChars="0"/>
        <w:pPrChange w:id="262" w:author="曹 好" w:date="2022-06-03T15:37:00Z">
          <w:pPr>
            <w:pStyle w:val="ab"/>
            <w:numPr>
              <w:numId w:val="8"/>
            </w:numPr>
            <w:spacing w:before="156"/>
            <w:ind w:left="840" w:firstLineChars="0" w:hanging="420"/>
          </w:pPr>
        </w:pPrChange>
      </w:pPr>
      <w:r w:rsidRPr="00F511C6">
        <w:rPr>
          <w:rFonts w:hint="eastAsia"/>
          <w:b/>
          <w:bCs/>
        </w:rPr>
        <w:t>递归神经网络</w:t>
      </w:r>
      <w:r w:rsidRPr="00F511C6">
        <w:rPr>
          <w:rFonts w:hint="eastAsia"/>
          <w:b/>
          <w:bCs/>
        </w:rPr>
        <w:t>(</w:t>
      </w:r>
      <w:r w:rsidRPr="00F511C6">
        <w:rPr>
          <w:b/>
          <w:bCs/>
        </w:rPr>
        <w:t>Recursive Neural Network</w:t>
      </w:r>
      <w:r>
        <w:rPr>
          <w:rFonts w:hint="eastAsia"/>
          <w:b/>
          <w:bCs/>
        </w:rPr>
        <w:t>,</w:t>
      </w:r>
      <w:r>
        <w:rPr>
          <w:b/>
          <w:bCs/>
        </w:rPr>
        <w:t xml:space="preserve"> </w:t>
      </w:r>
      <w:proofErr w:type="spellStart"/>
      <w:r w:rsidRPr="00F511C6">
        <w:rPr>
          <w:rFonts w:hint="eastAsia"/>
          <w:b/>
          <w:bCs/>
        </w:rPr>
        <w:t>RvNN</w:t>
      </w:r>
      <w:proofErr w:type="spellEnd"/>
      <w:r w:rsidRPr="00F511C6">
        <w:rPr>
          <w:rFonts w:hint="eastAsia"/>
          <w:b/>
          <w:bCs/>
        </w:rPr>
        <w:t>)</w:t>
      </w:r>
      <w:r w:rsidRPr="00F511C6">
        <w:rPr>
          <w:rFonts w:hint="eastAsia"/>
          <w:b/>
          <w:bCs/>
        </w:rPr>
        <w:t>：</w:t>
      </w:r>
      <w:proofErr w:type="spellStart"/>
      <w:r w:rsidRPr="00F511C6">
        <w:rPr>
          <w:rFonts w:hint="eastAsia"/>
        </w:rPr>
        <w:t>RvNN</w:t>
      </w:r>
      <w:proofErr w:type="spellEnd"/>
      <w:r w:rsidRPr="00F511C6">
        <w:rPr>
          <w:rFonts w:hint="eastAsia"/>
        </w:rPr>
        <w:t>与</w:t>
      </w:r>
      <w:r w:rsidRPr="00F511C6">
        <w:rPr>
          <w:rFonts w:hint="eastAsia"/>
        </w:rPr>
        <w:t>RNN</w:t>
      </w:r>
      <w:r w:rsidRPr="00F511C6">
        <w:rPr>
          <w:rFonts w:hint="eastAsia"/>
        </w:rPr>
        <w:t>类似，它从结构上展开数据，可用于分析数据的层次结构，如语法分析树。该模型由一个根节点、一个左叶</w:t>
      </w:r>
      <w:r w:rsidR="00CD67DD">
        <w:rPr>
          <w:rFonts w:hint="eastAsia"/>
        </w:rPr>
        <w:t>子</w:t>
      </w:r>
      <w:r w:rsidRPr="00F511C6">
        <w:rPr>
          <w:rFonts w:hint="eastAsia"/>
        </w:rPr>
        <w:t>节点和一个右叶</w:t>
      </w:r>
      <w:r w:rsidR="00CD67DD">
        <w:rPr>
          <w:rFonts w:hint="eastAsia"/>
        </w:rPr>
        <w:t>子</w:t>
      </w:r>
      <w:r w:rsidRPr="00F511C6">
        <w:rPr>
          <w:rFonts w:hint="eastAsia"/>
        </w:rPr>
        <w:t>节点组成。</w:t>
      </w:r>
      <w:r w:rsidR="00CD67DD" w:rsidRPr="00CD67DD">
        <w:rPr>
          <w:rFonts w:hint="eastAsia"/>
        </w:rPr>
        <w:t>此外，每个节点从直接的左右子节点中学习其表示，这些子节点被递归计算，直到遍历所有节点。</w:t>
      </w:r>
    </w:p>
    <w:p w14:paraId="78A9DAA1" w14:textId="0C9DF97F" w:rsidR="00CD67DD" w:rsidRDefault="00CD67DD">
      <w:pPr>
        <w:pStyle w:val="ab"/>
        <w:numPr>
          <w:ilvl w:val="0"/>
          <w:numId w:val="8"/>
        </w:numPr>
        <w:ind w:firstLineChars="0"/>
        <w:pPrChange w:id="263" w:author="曹 好" w:date="2022-06-03T15:37:00Z">
          <w:pPr>
            <w:pStyle w:val="ab"/>
            <w:numPr>
              <w:numId w:val="8"/>
            </w:numPr>
            <w:spacing w:before="156"/>
            <w:ind w:left="840" w:firstLineChars="0" w:hanging="420"/>
          </w:pPr>
        </w:pPrChange>
      </w:pPr>
      <w:r w:rsidRPr="00CD67DD">
        <w:rPr>
          <w:rFonts w:hint="eastAsia"/>
          <w:b/>
          <w:bCs/>
        </w:rPr>
        <w:t>自动编码器</w:t>
      </w:r>
      <w:r w:rsidRPr="00CD67DD">
        <w:rPr>
          <w:rFonts w:hint="eastAsia"/>
          <w:b/>
          <w:bCs/>
        </w:rPr>
        <w:t>(</w:t>
      </w:r>
      <w:r w:rsidRPr="00CD67DD">
        <w:rPr>
          <w:b/>
          <w:bCs/>
        </w:rPr>
        <w:t>Auto-Encoder</w:t>
      </w:r>
      <w:r>
        <w:rPr>
          <w:rFonts w:hint="eastAsia"/>
          <w:b/>
          <w:bCs/>
        </w:rPr>
        <w:t>,</w:t>
      </w:r>
      <w:r>
        <w:rPr>
          <w:b/>
          <w:bCs/>
        </w:rPr>
        <w:t xml:space="preserve"> </w:t>
      </w:r>
      <w:r w:rsidRPr="00CD67DD">
        <w:rPr>
          <w:rFonts w:hint="eastAsia"/>
          <w:b/>
          <w:bCs/>
        </w:rPr>
        <w:t>AE)</w:t>
      </w:r>
      <w:r>
        <w:rPr>
          <w:rFonts w:hint="eastAsia"/>
        </w:rPr>
        <w:t>：</w:t>
      </w:r>
      <w:r w:rsidRPr="00CD67DD">
        <w:rPr>
          <w:rFonts w:hint="eastAsia"/>
        </w:rPr>
        <w:t>AE</w:t>
      </w:r>
      <w:r w:rsidRPr="00CD67DD">
        <w:rPr>
          <w:rFonts w:hint="eastAsia"/>
        </w:rPr>
        <w:t>是一种包括编码和解码阶段在内的无监督学习模型。在编码阶段，将输入数据通过多个</w:t>
      </w:r>
      <w:r>
        <w:rPr>
          <w:rFonts w:hint="eastAsia"/>
        </w:rPr>
        <w:t>隐藏</w:t>
      </w:r>
      <w:r w:rsidRPr="00CD67DD">
        <w:rPr>
          <w:rFonts w:hint="eastAsia"/>
        </w:rPr>
        <w:t>层</w:t>
      </w:r>
      <w:r>
        <w:rPr>
          <w:rFonts w:hint="eastAsia"/>
        </w:rPr>
        <w:t>将其</w:t>
      </w:r>
      <w:r w:rsidRPr="00CD67DD">
        <w:rPr>
          <w:rFonts w:hint="eastAsia"/>
        </w:rPr>
        <w:t>转换为</w:t>
      </w:r>
      <w:r>
        <w:rPr>
          <w:rFonts w:hint="eastAsia"/>
        </w:rPr>
        <w:t>隐藏层</w:t>
      </w:r>
      <w:r w:rsidRPr="00CD67DD">
        <w:rPr>
          <w:rFonts w:hint="eastAsia"/>
        </w:rPr>
        <w:t>向量，在解码阶段将其重构为原始数据。通过最小化重构误差，</w:t>
      </w:r>
      <w:r w:rsidRPr="00CD67DD">
        <w:rPr>
          <w:rFonts w:hint="eastAsia"/>
        </w:rPr>
        <w:t>AE</w:t>
      </w:r>
      <w:r w:rsidRPr="00CD67DD">
        <w:rPr>
          <w:rFonts w:hint="eastAsia"/>
        </w:rPr>
        <w:t>尽可能多地学习输入的表示。</w:t>
      </w:r>
      <w:r w:rsidR="007F29C7" w:rsidRPr="007F29C7">
        <w:rPr>
          <w:rFonts w:hint="eastAsia"/>
        </w:rPr>
        <w:t>与</w:t>
      </w:r>
      <w:r w:rsidR="007F29C7" w:rsidRPr="007F29C7">
        <w:rPr>
          <w:rFonts w:hint="eastAsia"/>
        </w:rPr>
        <w:t>AE</w:t>
      </w:r>
      <w:r w:rsidR="007F29C7" w:rsidRPr="007F29C7">
        <w:rPr>
          <w:rFonts w:hint="eastAsia"/>
        </w:rPr>
        <w:t>相比，变分自动编码器</w:t>
      </w:r>
      <w:r w:rsidR="007F29C7" w:rsidRPr="007F29C7">
        <w:rPr>
          <w:rFonts w:hint="eastAsia"/>
        </w:rPr>
        <w:t>(</w:t>
      </w:r>
      <w:r w:rsidR="007F29C7" w:rsidRPr="007F29C7">
        <w:t>variational auto-encoder</w:t>
      </w:r>
      <w:r w:rsidR="007F29C7">
        <w:t xml:space="preserve">, </w:t>
      </w:r>
      <w:r w:rsidR="007F29C7" w:rsidRPr="007F29C7">
        <w:rPr>
          <w:rFonts w:hint="eastAsia"/>
        </w:rPr>
        <w:t>VAE)</w:t>
      </w:r>
      <w:r w:rsidR="007F29C7" w:rsidRPr="007F29C7">
        <w:rPr>
          <w:rFonts w:hint="eastAsia"/>
        </w:rPr>
        <w:t>约束了编码阶段，成为一种生成模型</w:t>
      </w:r>
      <w:r w:rsidR="007F29C7">
        <w:rPr>
          <w:rFonts w:hint="eastAsia"/>
        </w:rPr>
        <w:t>。</w:t>
      </w:r>
      <w:r w:rsidR="007F29C7" w:rsidRPr="007F29C7">
        <w:rPr>
          <w:rFonts w:hint="eastAsia"/>
        </w:rPr>
        <w:t>编码阶段的隐藏层通过从特定的分布中抽样来学习</w:t>
      </w:r>
      <w:r w:rsidR="007F29C7">
        <w:rPr>
          <w:rFonts w:hint="eastAsia"/>
        </w:rPr>
        <w:t>隐藏层向量，例如：</w:t>
      </w:r>
      <w:r w:rsidR="007F29C7" w:rsidRPr="007F29C7">
        <w:rPr>
          <w:rFonts w:hint="eastAsia"/>
        </w:rPr>
        <w:t>高斯分布，然后输入到解码阶段，生成真实的样本。</w:t>
      </w:r>
    </w:p>
    <w:p w14:paraId="36009183" w14:textId="4AD83D9B" w:rsidR="005449CD" w:rsidRDefault="005449CD">
      <w:pPr>
        <w:pStyle w:val="ab"/>
        <w:numPr>
          <w:ilvl w:val="0"/>
          <w:numId w:val="8"/>
        </w:numPr>
        <w:ind w:firstLineChars="0"/>
        <w:pPrChange w:id="264" w:author="曹 好" w:date="2022-06-03T15:37:00Z">
          <w:pPr>
            <w:pStyle w:val="ab"/>
            <w:numPr>
              <w:numId w:val="8"/>
            </w:numPr>
            <w:spacing w:before="156"/>
            <w:ind w:left="840" w:firstLineChars="0" w:hanging="420"/>
          </w:pPr>
        </w:pPrChange>
      </w:pPr>
      <w:r w:rsidRPr="00212B50">
        <w:rPr>
          <w:rFonts w:hint="eastAsia"/>
          <w:b/>
          <w:bCs/>
        </w:rPr>
        <w:t>生成式对抗性网络</w:t>
      </w:r>
      <w:r w:rsidRPr="00212B50">
        <w:rPr>
          <w:rFonts w:hint="eastAsia"/>
          <w:b/>
          <w:bCs/>
        </w:rPr>
        <w:t>(</w:t>
      </w:r>
      <w:r w:rsidRPr="00212B50">
        <w:rPr>
          <w:b/>
          <w:bCs/>
        </w:rPr>
        <w:t xml:space="preserve">Generative Adversarial Network, </w:t>
      </w:r>
      <w:r w:rsidRPr="00212B50">
        <w:rPr>
          <w:rFonts w:hint="eastAsia"/>
          <w:b/>
          <w:bCs/>
        </w:rPr>
        <w:t>GAN)</w:t>
      </w:r>
      <w:r>
        <w:rPr>
          <w:rFonts w:hint="eastAsia"/>
        </w:rPr>
        <w:t>：</w:t>
      </w:r>
      <w:r w:rsidRPr="005449CD">
        <w:rPr>
          <w:rFonts w:hint="eastAsia"/>
        </w:rPr>
        <w:t>GAN</w:t>
      </w:r>
      <w:r w:rsidRPr="005449CD">
        <w:rPr>
          <w:rFonts w:hint="eastAsia"/>
        </w:rPr>
        <w:t>是一种生成式神经网络，</w:t>
      </w:r>
      <w:r w:rsidRPr="00212B50">
        <w:rPr>
          <w:rFonts w:hint="eastAsia"/>
        </w:rPr>
        <w:t>由生成器和鉴别器</w:t>
      </w:r>
      <w:r w:rsidR="00286519" w:rsidRPr="00212B50">
        <w:rPr>
          <w:rFonts w:hint="eastAsia"/>
        </w:rPr>
        <w:t>两个神经网络组成。生成器（</w:t>
      </w:r>
      <w:r w:rsidR="00286519" w:rsidRPr="00212B50">
        <w:rPr>
          <w:rFonts w:hint="eastAsia"/>
        </w:rPr>
        <w:t>generator</w:t>
      </w:r>
      <w:r w:rsidR="00286519" w:rsidRPr="00212B50">
        <w:rPr>
          <w:rFonts w:hint="eastAsia"/>
        </w:rPr>
        <w:t>）从潜在空间中随机获取样本，并与真实数据一起作为判别器（</w:t>
      </w:r>
      <w:r w:rsidR="00286519" w:rsidRPr="00212B50">
        <w:rPr>
          <w:rFonts w:hint="eastAsia"/>
        </w:rPr>
        <w:t>discriminator</w:t>
      </w:r>
      <w:r w:rsidR="00286519" w:rsidRPr="00212B50">
        <w:rPr>
          <w:rFonts w:hint="eastAsia"/>
        </w:rPr>
        <w:t>）的输入。</w:t>
      </w:r>
      <w:proofErr w:type="gramStart"/>
      <w:r w:rsidR="00286519" w:rsidRPr="00212B50">
        <w:rPr>
          <w:rFonts w:hint="eastAsia"/>
        </w:rPr>
        <w:t>判别器</w:t>
      </w:r>
      <w:proofErr w:type="gramEnd"/>
      <w:r w:rsidR="00286519" w:rsidRPr="00212B50">
        <w:rPr>
          <w:rFonts w:hint="eastAsia"/>
        </w:rPr>
        <w:t>是一个经典分类器，作用是把真实数据和生成数据尽量分开。</w:t>
      </w:r>
      <w:proofErr w:type="gramStart"/>
      <w:r w:rsidR="00286519" w:rsidRPr="00212B50">
        <w:rPr>
          <w:rFonts w:hint="eastAsia"/>
        </w:rPr>
        <w:t>判别器</w:t>
      </w:r>
      <w:proofErr w:type="gramEnd"/>
      <w:r w:rsidR="00286519" w:rsidRPr="00212B50">
        <w:rPr>
          <w:rFonts w:hint="eastAsia"/>
        </w:rPr>
        <w:t>对生成数据的判别结果会返回给生成器，训练生成器生成更多能够成功“骗过”</w:t>
      </w:r>
      <w:proofErr w:type="gramStart"/>
      <w:r w:rsidR="00286519" w:rsidRPr="00212B50">
        <w:rPr>
          <w:rFonts w:hint="eastAsia"/>
        </w:rPr>
        <w:t>判别器</w:t>
      </w:r>
      <w:proofErr w:type="gramEnd"/>
      <w:r w:rsidR="00286519" w:rsidRPr="00212B50">
        <w:rPr>
          <w:rFonts w:hint="eastAsia"/>
        </w:rPr>
        <w:t>的数据。训练的最终目的是使生成样本的分布与真实数据达到一致，</w:t>
      </w:r>
      <w:proofErr w:type="gramStart"/>
      <w:r w:rsidR="00286519" w:rsidRPr="00212B50">
        <w:rPr>
          <w:rFonts w:hint="eastAsia"/>
        </w:rPr>
        <w:t>判别器</w:t>
      </w:r>
      <w:proofErr w:type="gramEnd"/>
      <w:r w:rsidR="00286519" w:rsidRPr="00212B50">
        <w:rPr>
          <w:rFonts w:hint="eastAsia"/>
        </w:rPr>
        <w:t>完全不能区分真伪。</w:t>
      </w:r>
    </w:p>
    <w:p w14:paraId="64C0513A" w14:textId="43580638" w:rsidR="00212B50" w:rsidRDefault="00212B50">
      <w:pPr>
        <w:pStyle w:val="ab"/>
        <w:numPr>
          <w:ilvl w:val="0"/>
          <w:numId w:val="8"/>
        </w:numPr>
        <w:ind w:firstLineChars="0"/>
        <w:pPrChange w:id="265" w:author="曹 好" w:date="2022-06-03T15:37:00Z">
          <w:pPr>
            <w:pStyle w:val="ab"/>
            <w:numPr>
              <w:numId w:val="8"/>
            </w:numPr>
            <w:spacing w:before="156"/>
            <w:ind w:left="840" w:firstLineChars="0" w:hanging="420"/>
          </w:pPr>
        </w:pPrChange>
      </w:pPr>
      <w:r w:rsidRPr="00212B50">
        <w:rPr>
          <w:rFonts w:hint="eastAsia"/>
          <w:b/>
          <w:bCs/>
        </w:rPr>
        <w:t>注意机制</w:t>
      </w:r>
      <w:r>
        <w:rPr>
          <w:rFonts w:hint="eastAsia"/>
        </w:rPr>
        <w:t>：</w:t>
      </w:r>
      <w:r w:rsidRPr="00212B50">
        <w:rPr>
          <w:rFonts w:hint="eastAsia"/>
        </w:rPr>
        <w:t>注意机制常用于描述神经网络对输入序列的注意</w:t>
      </w:r>
      <w:r>
        <w:rPr>
          <w:rFonts w:hint="eastAsia"/>
        </w:rPr>
        <w:t>力</w:t>
      </w:r>
      <w:r w:rsidRPr="00212B50">
        <w:rPr>
          <w:rFonts w:hint="eastAsia"/>
        </w:rPr>
        <w:t>分布。它计算当前输入序列和输出向量之间的匹配度，旨在获取输入的关键信息</w:t>
      </w:r>
      <w:r>
        <w:rPr>
          <w:rFonts w:hint="eastAsia"/>
        </w:rPr>
        <w:t>。</w:t>
      </w:r>
      <w:r w:rsidRPr="00212B50">
        <w:rPr>
          <w:rFonts w:hint="eastAsia"/>
        </w:rPr>
        <w:t>匹配程</w:t>
      </w:r>
      <w:r w:rsidRPr="00212B50">
        <w:rPr>
          <w:rFonts w:hint="eastAsia"/>
        </w:rPr>
        <w:lastRenderedPageBreak/>
        <w:t>度越高，注意力得分越高。因此，检测方法可以利用注意机制来找到这些对</w:t>
      </w:r>
      <w:r>
        <w:rPr>
          <w:rFonts w:hint="eastAsia"/>
        </w:rPr>
        <w:t>虚假信息检测</w:t>
      </w:r>
      <w:r w:rsidRPr="00212B50">
        <w:rPr>
          <w:rFonts w:hint="eastAsia"/>
        </w:rPr>
        <w:t>贡献更大的单词或短语。</w:t>
      </w:r>
    </w:p>
    <w:p w14:paraId="006F8E07" w14:textId="3FD052AD" w:rsidR="00840819" w:rsidRPr="003158FE" w:rsidRDefault="008F014B">
      <w:pPr>
        <w:pStyle w:val="3"/>
        <w:pPrChange w:id="266" w:author="曹 好" w:date="2022-06-03T15:37:00Z">
          <w:pPr>
            <w:pStyle w:val="3"/>
            <w:spacing w:before="156"/>
            <w:ind w:firstLine="562"/>
          </w:pPr>
        </w:pPrChange>
      </w:pPr>
      <w:r>
        <w:rPr>
          <w:rFonts w:hint="eastAsia"/>
        </w:rPr>
        <w:t>社区发现研究现状</w:t>
      </w:r>
    </w:p>
    <w:p w14:paraId="440D14F5" w14:textId="61373A6B" w:rsidR="00443D40" w:rsidRPr="00517881" w:rsidRDefault="00443D40" w:rsidP="0092779B">
      <w:r>
        <w:rPr>
          <w:rFonts w:hint="eastAsia"/>
        </w:rPr>
        <w:t>随着网</w:t>
      </w:r>
      <w:r w:rsidRPr="00283A46">
        <w:rPr>
          <w:rFonts w:hint="eastAsia"/>
        </w:rPr>
        <w:t>络的全面普及，以网络论坛、微博、社交平台等为主要代表的互联网新型交互工具进入了人们的日常生活，社会网络服务已成为生活中不可或缺的互联网服务之一，这些依托互联网的平台与工具可以使人们能够更方便、更快捷地进行信息传输与实时沟通。在如今这个信息化时代</w:t>
      </w:r>
      <w:r>
        <w:rPr>
          <w:rFonts w:hint="eastAsia"/>
        </w:rPr>
        <w:t>，</w:t>
      </w:r>
      <w:r w:rsidRPr="00283A46">
        <w:rPr>
          <w:rFonts w:hint="eastAsia"/>
        </w:rPr>
        <w:t>移动社交网络己</w:t>
      </w:r>
      <w:proofErr w:type="gramStart"/>
      <w:r w:rsidRPr="00283A46">
        <w:rPr>
          <w:rFonts w:hint="eastAsia"/>
        </w:rPr>
        <w:t>经完全</w:t>
      </w:r>
      <w:proofErr w:type="gramEnd"/>
      <w:r w:rsidRPr="00283A46">
        <w:rPr>
          <w:rFonts w:hint="eastAsia"/>
        </w:rPr>
        <w:t>取代传统的通讯手段成为了人们分享信息和实时通讯的主要途径。在这种网络常态化的环境下</w:t>
      </w:r>
      <w:r>
        <w:rPr>
          <w:rFonts w:hint="eastAsia"/>
        </w:rPr>
        <w:t>，</w:t>
      </w:r>
      <w:r w:rsidRPr="00283A46">
        <w:rPr>
          <w:rFonts w:hint="eastAsia"/>
        </w:rPr>
        <w:t>社交网络已成为人们在网络上交流互动、传递信息和分享观点看法等最常用的工具，在国外</w:t>
      </w:r>
      <w:r>
        <w:rPr>
          <w:rFonts w:hint="eastAsia"/>
        </w:rPr>
        <w:t>，</w:t>
      </w:r>
      <w:r w:rsidRPr="00283A46">
        <w:rPr>
          <w:rFonts w:hint="eastAsia"/>
        </w:rPr>
        <w:t>主流社交网络有</w:t>
      </w:r>
      <w:r w:rsidRPr="00283A46">
        <w:rPr>
          <w:rFonts w:hint="eastAsia"/>
        </w:rPr>
        <w:t>Facebook</w:t>
      </w:r>
      <w:r w:rsidRPr="00283A46">
        <w:rPr>
          <w:rFonts w:hint="eastAsia"/>
        </w:rPr>
        <w:t>、</w:t>
      </w:r>
      <w:r w:rsidRPr="00283A46">
        <w:rPr>
          <w:rFonts w:hint="eastAsia"/>
        </w:rPr>
        <w:t>Twitter</w:t>
      </w:r>
      <w:r w:rsidRPr="00283A46">
        <w:rPr>
          <w:rFonts w:hint="eastAsia"/>
        </w:rPr>
        <w:t>等，而国内则是微博，</w:t>
      </w:r>
      <w:r w:rsidRPr="00283A46">
        <w:rPr>
          <w:rFonts w:hint="eastAsia"/>
        </w:rPr>
        <w:t>QQ</w:t>
      </w:r>
      <w:r w:rsidRPr="00283A46">
        <w:rPr>
          <w:rFonts w:hint="eastAsia"/>
        </w:rPr>
        <w:t>，微信，知乎等，他们用户覆盖面都十分广泛。人们通常通过多个社交网络以满足社交上的不同需求</w:t>
      </w:r>
      <w:r>
        <w:rPr>
          <w:rFonts w:hint="eastAsia"/>
        </w:rPr>
        <w:t>，</w:t>
      </w:r>
      <w:r w:rsidRPr="00283A46">
        <w:rPr>
          <w:rFonts w:hint="eastAsia"/>
        </w:rPr>
        <w:t>如在</w:t>
      </w:r>
      <w:proofErr w:type="gramStart"/>
      <w:r w:rsidRPr="00283A46">
        <w:rPr>
          <w:rFonts w:hint="eastAsia"/>
        </w:rPr>
        <w:t>微博上</w:t>
      </w:r>
      <w:proofErr w:type="gramEnd"/>
      <w:r w:rsidRPr="00283A46">
        <w:rPr>
          <w:rFonts w:hint="eastAsia"/>
        </w:rPr>
        <w:t>关注某个人的个人资料和动向，在朋友圈中发布个人经历和分享心情</w:t>
      </w:r>
      <w:r>
        <w:rPr>
          <w:rFonts w:hint="eastAsia"/>
        </w:rPr>
        <w:t>，</w:t>
      </w:r>
      <w:r w:rsidRPr="00283A46">
        <w:rPr>
          <w:rFonts w:hint="eastAsia"/>
        </w:rPr>
        <w:t>在知</w:t>
      </w:r>
      <w:proofErr w:type="gramStart"/>
      <w:r w:rsidRPr="00283A46">
        <w:rPr>
          <w:rFonts w:hint="eastAsia"/>
        </w:rPr>
        <w:t>乎参与</w:t>
      </w:r>
      <w:proofErr w:type="gramEnd"/>
      <w:r w:rsidRPr="00283A46">
        <w:rPr>
          <w:rFonts w:hint="eastAsia"/>
        </w:rPr>
        <w:t>话题讨论</w:t>
      </w:r>
      <w:r>
        <w:rPr>
          <w:rFonts w:hint="eastAsia"/>
        </w:rPr>
        <w:t>，</w:t>
      </w:r>
      <w:r w:rsidRPr="00283A46">
        <w:rPr>
          <w:rFonts w:hint="eastAsia"/>
        </w:rPr>
        <w:t>在豆瓣阅读书评影评并实时评价。这些社交网络已经成为实时交流和分享的平台。社交网络的普及使得社会经济发展速度显著提升，也更好地促进了人文交流，同时也产生了规模庞大的数据信息。社区结构是社交网络在形成和发展的过程中最基本的组成部分，也是分析用户之间关系的基本结构</w:t>
      </w:r>
      <w:r>
        <w:rPr>
          <w:rFonts w:hint="eastAsia"/>
        </w:rPr>
        <w:t>，</w:t>
      </w:r>
      <w:r w:rsidRPr="00283A46">
        <w:rPr>
          <w:rFonts w:hint="eastAsia"/>
        </w:rPr>
        <w:t>是社交网络分析的重要依据。更充分地运用用户在不同社交网络上分布的用户信息，对于社交网络信息挖掘领域是一个重要课题</w:t>
      </w:r>
      <w:r w:rsidR="001C2042">
        <w:rPr>
          <w:rStyle w:val="af5"/>
          <w:rFonts w:ascii="宋体" w:hAnsi="宋体"/>
          <w:bCs/>
        </w:rPr>
        <w:endnoteReference w:id="24"/>
      </w:r>
      <w:r w:rsidRPr="00283A46">
        <w:rPr>
          <w:rFonts w:hint="eastAsia"/>
        </w:rPr>
        <w:t>。</w:t>
      </w:r>
    </w:p>
    <w:p w14:paraId="25AEA8B7" w14:textId="4B9C9524" w:rsidR="00443D40" w:rsidRDefault="00443D40" w:rsidP="008773D2">
      <w:r w:rsidRPr="00C33763">
        <w:rPr>
          <w:rFonts w:hint="eastAsia"/>
        </w:rPr>
        <w:t>社区检测是近十年来备受关注的复杂网络中的关键领域之一。在网络科学中</w:t>
      </w:r>
      <w:r>
        <w:rPr>
          <w:rFonts w:hint="eastAsia"/>
        </w:rPr>
        <w:t>，</w:t>
      </w:r>
      <w:r w:rsidRPr="00C33763">
        <w:rPr>
          <w:rFonts w:hint="eastAsia"/>
        </w:rPr>
        <w:t>网络被看作是一个系统</w:t>
      </w:r>
      <w:r>
        <w:rPr>
          <w:rFonts w:hint="eastAsia"/>
        </w:rPr>
        <w:t>，</w:t>
      </w:r>
      <w:r w:rsidRPr="00C33763">
        <w:rPr>
          <w:rFonts w:hint="eastAsia"/>
        </w:rPr>
        <w:t>单个节点被看作是系统的主体或元素</w:t>
      </w:r>
      <w:r>
        <w:rPr>
          <w:rFonts w:hint="eastAsia"/>
        </w:rPr>
        <w:t>，</w:t>
      </w:r>
      <w:r w:rsidRPr="00C33763">
        <w:rPr>
          <w:rFonts w:hint="eastAsia"/>
        </w:rPr>
        <w:t>它们之间有联系。移动通信网络、科学协作网络、专利网络、蛋白质相互作用网络和大脑网络是相关支持系统的网络表示。网络中的代理之间的交互可以创建类似社区的紧急结构。社区被定义为网络中节点的分组，这样同一组中的节点彼此之间的连接比与网络中其他节点的连接更多</w:t>
      </w:r>
      <w:r w:rsidRPr="00C33763">
        <w:rPr>
          <w:rFonts w:hint="eastAsia"/>
        </w:rPr>
        <w:t>.</w:t>
      </w:r>
      <w:r w:rsidRPr="00C33763">
        <w:rPr>
          <w:rFonts w:hint="eastAsia"/>
        </w:rPr>
        <w:t>到目前为止，人们提出了许多关于社区检测的算法</w:t>
      </w:r>
      <w:r>
        <w:rPr>
          <w:rFonts w:hint="eastAsia"/>
        </w:rPr>
        <w:t>，</w:t>
      </w:r>
      <w:r w:rsidRPr="00C33763">
        <w:rPr>
          <w:rFonts w:hint="eastAsia"/>
        </w:rPr>
        <w:t>并对社区检测进行了全面地调查</w:t>
      </w:r>
      <w:r w:rsidR="001C2042">
        <w:rPr>
          <w:rStyle w:val="af5"/>
          <w:rFonts w:ascii="宋体" w:hAnsi="宋体" w:cs="DFKai-SB"/>
          <w:bCs/>
        </w:rPr>
        <w:endnoteReference w:id="25"/>
      </w:r>
      <w:r w:rsidRPr="00C33763">
        <w:rPr>
          <w:rFonts w:hint="eastAsia"/>
        </w:rPr>
        <w:t>。识别网络中相关实体的组是科学学科中普遍存在的任务。这项任务通常被称为图聚类，或社区检测，可以用来发现蛋白质相互作用网络中的相似蛋白质，在众多其他应用程序中</w:t>
      </w:r>
      <w:r>
        <w:rPr>
          <w:rFonts w:hint="eastAsia"/>
        </w:rPr>
        <w:t>，</w:t>
      </w:r>
      <w:r w:rsidRPr="00C33763">
        <w:rPr>
          <w:rFonts w:hint="eastAsia"/>
        </w:rPr>
        <w:t>对食品网络中的相关有机体进行分组，在社交网络中识别社区，对</w:t>
      </w:r>
      <w:r w:rsidRPr="00C33763">
        <w:rPr>
          <w:rFonts w:hint="eastAsia"/>
        </w:rPr>
        <w:t xml:space="preserve"> web</w:t>
      </w:r>
      <w:r w:rsidRPr="00C33763">
        <w:rPr>
          <w:rFonts w:hint="eastAsia"/>
        </w:rPr>
        <w:t>文档进行分类。在图中定义良好社区的正确概念是开发成功的图聚类算法的重要前提。通常</w:t>
      </w:r>
      <w:r>
        <w:rPr>
          <w:rFonts w:hint="eastAsia"/>
        </w:rPr>
        <w:t>，</w:t>
      </w:r>
      <w:r w:rsidRPr="00C33763">
        <w:rPr>
          <w:rFonts w:hint="eastAsia"/>
        </w:rPr>
        <w:t>好的集群是指集群内部的节点彼此之间的连接比与图的其余部分的连接更加紧</w:t>
      </w:r>
      <w:r w:rsidRPr="00C33763">
        <w:rPr>
          <w:rFonts w:hint="eastAsia"/>
        </w:rPr>
        <w:lastRenderedPageBreak/>
        <w:t>密。现有的对社区成员关系的分析的一种方法就是从社区出发，理解社交网络中的社区结构涉及到</w:t>
      </w:r>
      <w:proofErr w:type="gramStart"/>
      <w:r w:rsidRPr="00C33763">
        <w:rPr>
          <w:rFonts w:hint="eastAsia"/>
        </w:rPr>
        <w:t>跨许多</w:t>
      </w:r>
      <w:proofErr w:type="gramEnd"/>
      <w:r w:rsidRPr="00C33763">
        <w:rPr>
          <w:rFonts w:hint="eastAsia"/>
        </w:rPr>
        <w:t>学科的广泛应用。社区可以有不同的定义，但一个基本的概念是同一个社区内的节点彼此高度连接。许多现实世界的网络作品都具有固有的社区结构，包括社会网络、交通网络、生物网络等。社区结构有许多应用，例如在网络动力学中，它被用来了解疾病的传播</w:t>
      </w:r>
      <w:r w:rsidR="001C2042">
        <w:rPr>
          <w:rStyle w:val="af5"/>
          <w:rFonts w:ascii="宋体" w:hAnsi="宋体" w:cs="DFKai-SB"/>
          <w:bCs/>
        </w:rPr>
        <w:endnoteReference w:id="26"/>
      </w:r>
      <w:r w:rsidRPr="00C33763">
        <w:rPr>
          <w:rFonts w:hint="eastAsia"/>
        </w:rPr>
        <w:t>。近年来，关于社区检测问题的许多方面也得到了探索，如度的</w:t>
      </w:r>
      <w:proofErr w:type="gramStart"/>
      <w:r w:rsidRPr="00C33763">
        <w:rPr>
          <w:rFonts w:hint="eastAsia"/>
        </w:rPr>
        <w:t>同配性的</w:t>
      </w:r>
      <w:proofErr w:type="gramEnd"/>
      <w:r w:rsidRPr="00C33763">
        <w:rPr>
          <w:rFonts w:hint="eastAsia"/>
        </w:rPr>
        <w:t>影响</w:t>
      </w:r>
      <w:r w:rsidR="001C2042">
        <w:rPr>
          <w:rStyle w:val="af5"/>
          <w:rFonts w:ascii="宋体" w:hAnsi="宋体" w:cs="DFKai-SB"/>
          <w:bCs/>
        </w:rPr>
        <w:endnoteReference w:id="27"/>
      </w:r>
      <w:r w:rsidRPr="00C33763">
        <w:rPr>
          <w:rFonts w:hint="eastAsia"/>
        </w:rPr>
        <w:t>，节点属性的贡献</w:t>
      </w:r>
      <w:r w:rsidR="001C2042">
        <w:rPr>
          <w:rStyle w:val="af5"/>
          <w:rFonts w:ascii="宋体" w:hAnsi="宋体" w:cs="DFKai-SB"/>
          <w:bCs/>
        </w:rPr>
        <w:endnoteReference w:id="28"/>
      </w:r>
      <w:r w:rsidRPr="00C33763">
        <w:rPr>
          <w:rFonts w:hint="eastAsia"/>
        </w:rPr>
        <w:t>，以及对社区异常值的检测</w:t>
      </w:r>
      <w:r w:rsidR="001C2042">
        <w:rPr>
          <w:rStyle w:val="af5"/>
          <w:rFonts w:ascii="宋体" w:hAnsi="宋体" w:cs="DFKai-SB"/>
          <w:bCs/>
        </w:rPr>
        <w:endnoteReference w:id="29"/>
      </w:r>
      <w:r w:rsidRPr="00C33763">
        <w:rPr>
          <w:rFonts w:hint="eastAsia"/>
        </w:rPr>
        <w:t>。</w:t>
      </w:r>
    </w:p>
    <w:p w14:paraId="2FCEBE79" w14:textId="5188B062" w:rsidR="008F014B" w:rsidRPr="00443D40" w:rsidRDefault="00443D40" w:rsidP="008773D2">
      <w:r w:rsidRPr="007B0111">
        <w:rPr>
          <w:rFonts w:hint="eastAsia"/>
        </w:rPr>
        <w:t>因此</w:t>
      </w:r>
      <w:r>
        <w:rPr>
          <w:rFonts w:hint="eastAsia"/>
        </w:rPr>
        <w:t>，</w:t>
      </w:r>
      <w:r w:rsidRPr="007B0111">
        <w:rPr>
          <w:rFonts w:hint="eastAsia"/>
        </w:rPr>
        <w:t>掌握各个网络中的信息分布情况</w:t>
      </w:r>
      <w:r>
        <w:rPr>
          <w:rFonts w:hint="eastAsia"/>
        </w:rPr>
        <w:t>，</w:t>
      </w:r>
      <w:r w:rsidRPr="007B0111">
        <w:rPr>
          <w:rFonts w:hint="eastAsia"/>
        </w:rPr>
        <w:t>挖掘信息分布规律以及统领整个网络的核心集群是社区发现领域的主要目标。在如今这个信息量爆炸的时代</w:t>
      </w:r>
      <w:r>
        <w:rPr>
          <w:rFonts w:hint="eastAsia"/>
        </w:rPr>
        <w:t>，</w:t>
      </w:r>
      <w:r w:rsidRPr="007B0111">
        <w:rPr>
          <w:rFonts w:hint="eastAsia"/>
        </w:rPr>
        <w:t>各个领域的网络规模都日益膨胀，信息也日渐复杂，使得挖掘信息的分布规律更有价值和意义。基于此</w:t>
      </w:r>
      <w:r>
        <w:rPr>
          <w:rFonts w:hint="eastAsia"/>
        </w:rPr>
        <w:t>，</w:t>
      </w:r>
      <w:r w:rsidRPr="007B0111">
        <w:rPr>
          <w:rFonts w:hint="eastAsia"/>
        </w:rPr>
        <w:t>对由庞大信息所构成的复杂网络进行社区发现方面的研究对各行各业的发展都有着非常重大且实际的益处。</w:t>
      </w:r>
    </w:p>
    <w:p w14:paraId="522B815B" w14:textId="77777777" w:rsidR="008F014B" w:rsidRPr="00D3345D" w:rsidRDefault="008F014B" w:rsidP="00186ECD">
      <w:pPr>
        <w:pStyle w:val="ab"/>
        <w:numPr>
          <w:ilvl w:val="0"/>
          <w:numId w:val="13"/>
        </w:numPr>
        <w:ind w:firstLineChars="0"/>
      </w:pPr>
      <w:r w:rsidRPr="00D3345D">
        <w:rPr>
          <w:rFonts w:hint="eastAsia"/>
        </w:rPr>
        <w:t>非重叠社区发现算法</w:t>
      </w:r>
    </w:p>
    <w:p w14:paraId="6A0E6150" w14:textId="0EBC226C" w:rsidR="008F014B" w:rsidRDefault="00443D40" w:rsidP="00186ECD">
      <w:r w:rsidRPr="00085ACF">
        <w:rPr>
          <w:rFonts w:hint="eastAsia"/>
        </w:rPr>
        <w:t>针对社区检测问题，人们开发了多种算法。在此之前，人们研究的是无节点属性的非重叠社区检测，典型算法包括最大化随机块模型可能性的贝叶斯算法</w:t>
      </w:r>
      <w:r w:rsidR="001C2042">
        <w:rPr>
          <w:rStyle w:val="af5"/>
        </w:rPr>
        <w:endnoteReference w:id="30"/>
      </w:r>
      <w:r>
        <w:rPr>
          <w:rFonts w:hint="eastAsia"/>
        </w:rPr>
        <w:t>，</w:t>
      </w:r>
      <w:r w:rsidRPr="00085ACF">
        <w:rPr>
          <w:rFonts w:hint="eastAsia"/>
        </w:rPr>
        <w:t>谱算法</w:t>
      </w:r>
      <w:r w:rsidR="001C2042">
        <w:rPr>
          <w:rStyle w:val="af5"/>
        </w:rPr>
        <w:endnoteReference w:id="31"/>
      </w:r>
      <w:r>
        <w:rPr>
          <w:rFonts w:hint="eastAsia"/>
        </w:rPr>
        <w:t>，</w:t>
      </w:r>
      <w:r w:rsidRPr="00085ACF">
        <w:rPr>
          <w:rFonts w:hint="eastAsia"/>
        </w:rPr>
        <w:t>以及基于模块度优化的快速算法</w:t>
      </w:r>
      <w:r w:rsidR="001C2042">
        <w:rPr>
          <w:rStyle w:val="af5"/>
        </w:rPr>
        <w:endnoteReference w:id="32"/>
      </w:r>
      <w:r w:rsidRPr="00085ACF">
        <w:rPr>
          <w:rFonts w:hint="eastAsia"/>
        </w:rPr>
        <w:t>。尽管许多算法在拥有成百上千</w:t>
      </w:r>
      <w:proofErr w:type="gramStart"/>
      <w:r w:rsidRPr="00085ACF">
        <w:rPr>
          <w:rFonts w:hint="eastAsia"/>
        </w:rPr>
        <w:t>个</w:t>
      </w:r>
      <w:proofErr w:type="gramEnd"/>
      <w:r w:rsidRPr="00085ACF">
        <w:rPr>
          <w:rFonts w:hint="eastAsia"/>
        </w:rPr>
        <w:t>节点的小型网络上运行良好</w:t>
      </w:r>
      <w:r>
        <w:rPr>
          <w:rFonts w:hint="eastAsia"/>
        </w:rPr>
        <w:t>，</w:t>
      </w:r>
      <w:r w:rsidRPr="00085ACF">
        <w:rPr>
          <w:rFonts w:hint="eastAsia"/>
        </w:rPr>
        <w:t>但由于性能和时间复杂性问题，只有少数算法能够在拥有数百万或数十亿个节点的大型网络上运行，因为这些方法都有一个共同的特</w:t>
      </w:r>
      <w:r w:rsidRPr="00590BA9">
        <w:rPr>
          <w:rFonts w:hint="eastAsia"/>
        </w:rPr>
        <w:t>点</w:t>
      </w:r>
      <w:r w:rsidRPr="00590BA9">
        <w:rPr>
          <w:rFonts w:hint="eastAsia"/>
        </w:rPr>
        <w:t>:</w:t>
      </w:r>
      <w:r w:rsidRPr="00590BA9">
        <w:rPr>
          <w:rFonts w:hint="eastAsia"/>
        </w:rPr>
        <w:t>它们的开销至少在节点数量上是线性的，而且通常其计算所花费的时间非常多。近年来</w:t>
      </w:r>
      <w:r>
        <w:rPr>
          <w:rFonts w:hint="eastAsia"/>
        </w:rPr>
        <w:t>，</w:t>
      </w:r>
      <w:r w:rsidRPr="00590BA9">
        <w:rPr>
          <w:rFonts w:hint="eastAsia"/>
        </w:rPr>
        <w:t>社交网络上的用户参与引起了人们极大的兴趣。社区发现存在另一个领域，则是局部社区发现。学者们提出了几种局部社区发现算法，其中一种是研究中经常涉及到的标签传播算法</w:t>
      </w:r>
      <w:r>
        <w:rPr>
          <w:rFonts w:hint="eastAsia"/>
        </w:rPr>
        <w:t>，</w:t>
      </w:r>
      <w:r w:rsidRPr="00590BA9">
        <w:rPr>
          <w:rFonts w:hint="eastAsia"/>
        </w:rPr>
        <w:t>它具有线性的时间复杂度，并且节点根据大多数邻居来决定它们的群落。社区检测算法通常基于节点的局部</w:t>
      </w:r>
      <w:proofErr w:type="gramStart"/>
      <w:r w:rsidRPr="00590BA9">
        <w:rPr>
          <w:rFonts w:hint="eastAsia"/>
        </w:rPr>
        <w:t>交互或</w:t>
      </w:r>
      <w:proofErr w:type="gramEnd"/>
      <w:r w:rsidRPr="00590BA9">
        <w:rPr>
          <w:rFonts w:hint="eastAsia"/>
        </w:rPr>
        <w:t>在其邻域内计算出的局部度量来发现社区。一些算法基于局部度量的优化将节点合并到社区中除了它们的可扩展性外</w:t>
      </w:r>
      <w:r>
        <w:rPr>
          <w:rFonts w:hint="eastAsia"/>
        </w:rPr>
        <w:t>，</w:t>
      </w:r>
      <w:r w:rsidRPr="00590BA9">
        <w:rPr>
          <w:rFonts w:hint="eastAsia"/>
        </w:rPr>
        <w:t>这些方法也适用于随时间变化的大型网络。一个局部算法可以处理它已经拥有的东西</w:t>
      </w:r>
      <w:r w:rsidRPr="00590BA9">
        <w:rPr>
          <w:rFonts w:hint="eastAsia"/>
        </w:rPr>
        <w:t>(</w:t>
      </w:r>
      <w:r w:rsidRPr="00590BA9">
        <w:rPr>
          <w:rFonts w:hint="eastAsia"/>
        </w:rPr>
        <w:t>即在某个时间内网络的一部分</w:t>
      </w:r>
      <w:r w:rsidRPr="00590BA9">
        <w:rPr>
          <w:rFonts w:hint="eastAsia"/>
        </w:rPr>
        <w:t>)</w:t>
      </w:r>
      <w:r w:rsidRPr="00590BA9">
        <w:rPr>
          <w:rFonts w:hint="eastAsia"/>
        </w:rPr>
        <w:t>，并且可以继续后续的工作</w:t>
      </w:r>
      <w:r w:rsidRPr="00590BA9">
        <w:rPr>
          <w:rFonts w:hint="eastAsia"/>
        </w:rPr>
        <w:t>;</w:t>
      </w:r>
      <w:r w:rsidRPr="00590BA9">
        <w:rPr>
          <w:rFonts w:hint="eastAsia"/>
        </w:rPr>
        <w:t>它不需要一次获得整个网络的快照，其目标是恢复包含给定节点集的社区</w:t>
      </w:r>
      <w:r w:rsidRPr="00590BA9">
        <w:rPr>
          <w:rFonts w:hint="eastAsia"/>
        </w:rPr>
        <w:t>(</w:t>
      </w:r>
      <w:r w:rsidRPr="00590BA9">
        <w:rPr>
          <w:rFonts w:hint="eastAsia"/>
        </w:rPr>
        <w:t>称为种子集</w:t>
      </w:r>
      <w:r w:rsidRPr="00590BA9">
        <w:rPr>
          <w:rFonts w:hint="eastAsia"/>
        </w:rPr>
        <w:t>)</w:t>
      </w:r>
      <w:r w:rsidRPr="00590BA9">
        <w:rPr>
          <w:rFonts w:hint="eastAsia"/>
        </w:rPr>
        <w:t>。虽然现有的方法通常只恢复种子集周围的一个社区</w:t>
      </w:r>
      <w:r>
        <w:rPr>
          <w:rFonts w:hint="eastAsia"/>
        </w:rPr>
        <w:t>，</w:t>
      </w:r>
      <w:r w:rsidRPr="00590BA9">
        <w:rPr>
          <w:rFonts w:hint="eastAsia"/>
        </w:rPr>
        <w:t>但实际上大多数节点属于多个社区。局部社区检测问题一般表述为</w:t>
      </w:r>
      <w:r w:rsidRPr="00590BA9">
        <w:rPr>
          <w:rFonts w:hint="eastAsia"/>
        </w:rPr>
        <w:t>:</w:t>
      </w:r>
      <w:r w:rsidRPr="00590BA9">
        <w:rPr>
          <w:rFonts w:hint="eastAsia"/>
        </w:rPr>
        <w:t>给定这些节点的子集</w:t>
      </w:r>
      <w:r w:rsidRPr="00590BA9">
        <w:rPr>
          <w:rFonts w:hint="eastAsia"/>
        </w:rPr>
        <w:t>S</w:t>
      </w:r>
      <w:r w:rsidRPr="00590BA9">
        <w:rPr>
          <w:rFonts w:hint="eastAsia"/>
        </w:rPr>
        <w:t>，这个子集包含于某个社区</w:t>
      </w:r>
      <w:r w:rsidRPr="00590BA9">
        <w:rPr>
          <w:rFonts w:hint="eastAsia"/>
        </w:rPr>
        <w:t>C</w:t>
      </w:r>
      <w:r>
        <w:rPr>
          <w:rFonts w:hint="eastAsia"/>
        </w:rPr>
        <w:t>，</w:t>
      </w:r>
      <w:r w:rsidRPr="00590BA9">
        <w:rPr>
          <w:rFonts w:hint="eastAsia"/>
        </w:rPr>
        <w:t>目标是在图中恢复未知的社区</w:t>
      </w:r>
      <w:r w:rsidRPr="00590BA9">
        <w:rPr>
          <w:rFonts w:hint="eastAsia"/>
        </w:rPr>
        <w:t>C</w:t>
      </w:r>
      <w:r w:rsidRPr="00590BA9">
        <w:rPr>
          <w:rFonts w:hint="eastAsia"/>
        </w:rPr>
        <w:t>。隐含的假设是社区构成了图的一个分区。然而，节点通常属于多个重叠的社区。接下来</w:t>
      </w:r>
      <w:r w:rsidRPr="00590BA9">
        <w:rPr>
          <w:rFonts w:hint="eastAsia"/>
        </w:rPr>
        <w:lastRenderedPageBreak/>
        <w:t>的问题是恢复所有包含种子集</w:t>
      </w:r>
      <w:r w:rsidRPr="00590BA9">
        <w:rPr>
          <w:rFonts w:hint="eastAsia"/>
        </w:rPr>
        <w:t>S</w:t>
      </w:r>
      <w:r w:rsidRPr="00590BA9">
        <w:rPr>
          <w:rFonts w:hint="eastAsia"/>
        </w:rPr>
        <w:t>的集群。有学者提出一个新颖的方法</w:t>
      </w:r>
      <w:r>
        <w:rPr>
          <w:rFonts w:hint="eastAsia"/>
        </w:rPr>
        <w:t>，</w:t>
      </w:r>
      <w:r w:rsidRPr="00590BA9">
        <w:rPr>
          <w:rFonts w:hint="eastAsia"/>
        </w:rPr>
        <w:t>这个问题通过引入</w:t>
      </w:r>
      <w:r w:rsidRPr="00590BA9">
        <w:rPr>
          <w:rFonts w:hint="eastAsia"/>
        </w:rPr>
        <w:t>MULTICOM</w:t>
      </w:r>
      <w:r w:rsidRPr="00590BA9">
        <w:rPr>
          <w:rFonts w:hint="eastAsia"/>
        </w:rPr>
        <w:t>算法，这是能够检测多个社区附近给定种子集</w:t>
      </w:r>
      <w:r w:rsidRPr="00590BA9">
        <w:rPr>
          <w:rFonts w:hint="eastAsia"/>
        </w:rPr>
        <w:t>S</w:t>
      </w:r>
      <w:r w:rsidRPr="00590BA9">
        <w:rPr>
          <w:rFonts w:hint="eastAsia"/>
        </w:rPr>
        <w:t>。这个算法使用局部的评分标准来定义一个图的嵌入种子集。在此基础上嵌入，它在附近新种子的原始种子集</w:t>
      </w:r>
      <w:r>
        <w:rPr>
          <w:rFonts w:hint="eastAsia"/>
        </w:rPr>
        <w:t>，</w:t>
      </w:r>
      <w:r w:rsidRPr="00590BA9">
        <w:rPr>
          <w:rFonts w:hint="eastAsia"/>
        </w:rPr>
        <w:t>并使用这些新种子恢复多个社区</w:t>
      </w:r>
      <w:r w:rsidR="001C2042">
        <w:rPr>
          <w:rStyle w:val="af5"/>
        </w:rPr>
        <w:endnoteReference w:id="33"/>
      </w:r>
      <w:r>
        <w:rPr>
          <w:rFonts w:hint="eastAsia"/>
        </w:rPr>
        <w:t>。</w:t>
      </w:r>
    </w:p>
    <w:p w14:paraId="4404C23E" w14:textId="77777777" w:rsidR="008F014B" w:rsidRPr="00D3345D" w:rsidRDefault="008F014B">
      <w:pPr>
        <w:pStyle w:val="ab"/>
        <w:numPr>
          <w:ilvl w:val="0"/>
          <w:numId w:val="13"/>
        </w:numPr>
        <w:ind w:firstLineChars="0"/>
        <w:pPrChange w:id="277" w:author="曹 好" w:date="2022-06-03T15:37:00Z">
          <w:pPr>
            <w:pStyle w:val="ab"/>
            <w:numPr>
              <w:numId w:val="13"/>
            </w:numPr>
            <w:spacing w:before="156"/>
            <w:ind w:left="420" w:firstLineChars="0" w:hanging="420"/>
          </w:pPr>
        </w:pPrChange>
      </w:pPr>
      <w:r w:rsidRPr="00D3345D">
        <w:rPr>
          <w:rFonts w:hint="eastAsia"/>
        </w:rPr>
        <w:t>重叠社区发现算法</w:t>
      </w:r>
    </w:p>
    <w:p w14:paraId="1CA58548" w14:textId="5770889C" w:rsidR="00443D40" w:rsidRDefault="00443D40" w:rsidP="00186ECD">
      <w:r w:rsidRPr="007909CB">
        <w:rPr>
          <w:rFonts w:hint="eastAsia"/>
        </w:rPr>
        <w:t>在社区发现领域存在一种很普遍的情况，这种情况存在于大部分真实世界的社区网络</w:t>
      </w:r>
      <w:r>
        <w:rPr>
          <w:rFonts w:hint="eastAsia"/>
        </w:rPr>
        <w:t>，</w:t>
      </w:r>
      <w:r w:rsidRPr="007909CB">
        <w:rPr>
          <w:rFonts w:hint="eastAsia"/>
        </w:rPr>
        <w:t>即部分节点可能同时隶属于多个社区，使得这些真实社区网络无法清晰得呈现出社区结构。那么在这种情况下，分析这些节点的社区归属，明确整个网络的社区结构是很多学者致力于研究的问题。为了解决这一问题</w:t>
      </w:r>
      <w:r>
        <w:rPr>
          <w:rFonts w:hint="eastAsia"/>
        </w:rPr>
        <w:t>，</w:t>
      </w:r>
      <w:r w:rsidRPr="007909CB">
        <w:rPr>
          <w:rFonts w:hint="eastAsia"/>
        </w:rPr>
        <w:t>有学者</w:t>
      </w:r>
      <w:r w:rsidR="001C2042">
        <w:rPr>
          <w:rStyle w:val="af5"/>
        </w:rPr>
        <w:endnoteReference w:id="34"/>
      </w:r>
      <w:r w:rsidRPr="007909CB">
        <w:rPr>
          <w:rFonts w:hint="eastAsia"/>
        </w:rPr>
        <w:t>将研究方向从宏观层面转向了微观层面</w:t>
      </w:r>
      <w:r>
        <w:rPr>
          <w:rFonts w:hint="eastAsia"/>
        </w:rPr>
        <w:t>，</w:t>
      </w:r>
      <w:r w:rsidRPr="007909CB">
        <w:rPr>
          <w:rFonts w:hint="eastAsia"/>
        </w:rPr>
        <w:t>即把关注点集中于网络的局部结构</w:t>
      </w:r>
      <w:r>
        <w:rPr>
          <w:rFonts w:hint="eastAsia"/>
        </w:rPr>
        <w:t>，</w:t>
      </w:r>
      <w:r w:rsidRPr="007909CB">
        <w:rPr>
          <w:rFonts w:hint="eastAsia"/>
        </w:rPr>
        <w:t>重点关注部分节点及其相邻节点集。对此，这些学者认为，如果把注意力限制在某个节点和它的某个邻域上，那么这些节点的归属社区也许就只有一个或者较少的几个</w:t>
      </w:r>
      <w:r>
        <w:rPr>
          <w:rFonts w:hint="eastAsia"/>
        </w:rPr>
        <w:t>，</w:t>
      </w:r>
      <w:r w:rsidRPr="007909CB">
        <w:rPr>
          <w:rFonts w:hint="eastAsia"/>
        </w:rPr>
        <w:t>这样就可以从局部层面上使得网络的社区结构更加清晰。有学者通过对几个典型的真实网络的网络结构进行局部层面的分析，明确表示可以使用现存的简单社区发现算法对复杂的重叠社区网络进行社区发现，并且得到高质量的结果。</w:t>
      </w:r>
    </w:p>
    <w:p w14:paraId="6A6E763F" w14:textId="28C863BA" w:rsidR="00F34FA2" w:rsidRDefault="00443D40">
      <w:pPr>
        <w:pPrChange w:id="279" w:author="曹 好" w:date="2022-06-03T15:37:00Z">
          <w:pPr>
            <w:spacing w:before="156"/>
            <w:ind w:firstLine="480"/>
          </w:pPr>
        </w:pPrChange>
      </w:pPr>
      <w:r>
        <w:rPr>
          <w:rFonts w:hint="eastAsia"/>
        </w:rPr>
        <w:t>在社区发现算法的研究中，网络的元数据信息包含了一个节点的名称、特性、邻居节点、出入度等信息。</w:t>
      </w:r>
      <w:proofErr w:type="gramStart"/>
      <w:r>
        <w:rPr>
          <w:rFonts w:hint="eastAsia"/>
        </w:rPr>
        <w:t>以微博为例</w:t>
      </w:r>
      <w:proofErr w:type="gramEnd"/>
      <w:r>
        <w:rPr>
          <w:rFonts w:hint="eastAsia"/>
        </w:rPr>
        <w:t>，</w:t>
      </w:r>
      <w:r w:rsidRPr="007D5B7C">
        <w:rPr>
          <w:rFonts w:hint="eastAsia"/>
        </w:rPr>
        <w:t>一个用户的元数据包括了昵称、性别、关注话题、拥有粉丝数量等信息。元数据最开始作为社区发现的直接判定标准，拥有</w:t>
      </w:r>
      <w:proofErr w:type="gramStart"/>
      <w:r w:rsidRPr="007D5B7C">
        <w:rPr>
          <w:rFonts w:hint="eastAsia"/>
        </w:rPr>
        <w:t>相同关注</w:t>
      </w:r>
      <w:proofErr w:type="gramEnd"/>
      <w:r w:rsidRPr="007D5B7C">
        <w:rPr>
          <w:rFonts w:hint="eastAsia"/>
        </w:rPr>
        <w:t>话题或者拥有同一数量级粉丝的节点就会被归为同类。但是这种直接判定只是考虑了单一元数据，如今的社交网络多元化发展</w:t>
      </w:r>
      <w:r>
        <w:rPr>
          <w:rFonts w:hint="eastAsia"/>
        </w:rPr>
        <w:t>，</w:t>
      </w:r>
      <w:r w:rsidRPr="007D5B7C">
        <w:rPr>
          <w:rFonts w:hint="eastAsia"/>
        </w:rPr>
        <w:t>每个节点不可能只有一个元数据</w:t>
      </w:r>
      <w:r w:rsidRPr="007D5B7C">
        <w:rPr>
          <w:rFonts w:hint="eastAsia"/>
        </w:rPr>
        <w:t>,</w:t>
      </w:r>
      <w:r w:rsidRPr="007D5B7C">
        <w:rPr>
          <w:rFonts w:hint="eastAsia"/>
        </w:rPr>
        <w:t>故而这种划分方式不再公平公正。只要同时考虑到多种元数据信息，并且不丢失网络拓扑结构的算法</w:t>
      </w:r>
      <w:r>
        <w:rPr>
          <w:rFonts w:hint="eastAsia"/>
        </w:rPr>
        <w:t>，</w:t>
      </w:r>
      <w:r w:rsidRPr="007D5B7C">
        <w:rPr>
          <w:rFonts w:hint="eastAsia"/>
        </w:rPr>
        <w:t>才能更加准确地对网络的节点关系进行检测</w:t>
      </w:r>
      <w:r>
        <w:rPr>
          <w:rFonts w:hint="eastAsia"/>
        </w:rPr>
        <w:t>。</w:t>
      </w:r>
    </w:p>
    <w:p w14:paraId="1FAAFC03" w14:textId="22864909" w:rsidR="009460D6" w:rsidRDefault="009460D6" w:rsidP="006B5311">
      <w:pPr>
        <w:pStyle w:val="10"/>
      </w:pPr>
      <w:bookmarkStart w:id="280" w:name="_Toc105369070"/>
      <w:proofErr w:type="spellStart"/>
      <w:r>
        <w:rPr>
          <w:rFonts w:hint="eastAsia"/>
        </w:rPr>
        <w:t>作品设计和实现</w:t>
      </w:r>
      <w:bookmarkEnd w:id="280"/>
      <w:proofErr w:type="spellEnd"/>
    </w:p>
    <w:p w14:paraId="2F161068" w14:textId="4B509022" w:rsidR="00BF3739" w:rsidRDefault="008A25D6" w:rsidP="006B5311">
      <w:pPr>
        <w:pStyle w:val="2"/>
        <w:numPr>
          <w:ilvl w:val="1"/>
          <w:numId w:val="12"/>
        </w:numPr>
      </w:pPr>
      <w:bookmarkStart w:id="281" w:name="_Toc105369071"/>
      <w:r>
        <w:rPr>
          <w:rFonts w:hint="eastAsia"/>
        </w:rPr>
        <w:t>系统设计</w:t>
      </w:r>
      <w:bookmarkEnd w:id="281"/>
    </w:p>
    <w:p w14:paraId="48BA40B5" w14:textId="66C07E60" w:rsidR="008A25D6" w:rsidRDefault="008A25D6" w:rsidP="006B5311">
      <w:pPr>
        <w:pStyle w:val="3"/>
      </w:pPr>
      <w:r>
        <w:rPr>
          <w:rFonts w:hint="eastAsia"/>
        </w:rPr>
        <w:t>系统方案设计</w:t>
      </w:r>
    </w:p>
    <w:p w14:paraId="2459E150" w14:textId="5693E724" w:rsidR="008A25D6" w:rsidRDefault="008A25D6" w:rsidP="006B5311">
      <w:r w:rsidRPr="008A25D6">
        <w:rPr>
          <w:rFonts w:hint="eastAsia"/>
        </w:rPr>
        <w:t>系统总体流程设计图</w:t>
      </w:r>
      <w:r w:rsidR="009B090C">
        <w:rPr>
          <w:rFonts w:hint="eastAsia"/>
        </w:rPr>
        <w:t>如</w:t>
      </w:r>
      <w:r w:rsidR="000245A4">
        <w:fldChar w:fldCharType="begin"/>
      </w:r>
      <w:r w:rsidR="000245A4">
        <w:instrText xml:space="preserve"> </w:instrText>
      </w:r>
      <w:r w:rsidR="000245A4">
        <w:rPr>
          <w:rFonts w:hint="eastAsia"/>
        </w:rPr>
        <w:instrText>REF _Ref105369012 \h</w:instrText>
      </w:r>
      <w:r w:rsidR="000245A4">
        <w:instrText xml:space="preserve"> </w:instrText>
      </w:r>
      <w:r w:rsidR="000245A4">
        <w:fldChar w:fldCharType="separate"/>
      </w:r>
      <w:r w:rsidR="00166C1F">
        <w:t>图</w:t>
      </w:r>
      <w:r w:rsidR="00166C1F">
        <w:t xml:space="preserve"> </w:t>
      </w:r>
      <w:r w:rsidR="00166C1F">
        <w:rPr>
          <w:noProof/>
        </w:rPr>
        <w:t>3</w:t>
      </w:r>
      <w:r w:rsidR="00166C1F">
        <w:noBreakHyphen/>
      </w:r>
      <w:r w:rsidR="00166C1F">
        <w:rPr>
          <w:noProof/>
        </w:rPr>
        <w:t>1</w:t>
      </w:r>
      <w:r w:rsidR="000245A4">
        <w:fldChar w:fldCharType="end"/>
      </w:r>
      <w:r w:rsidR="000245A4">
        <w:rPr>
          <w:rFonts w:hint="eastAsia"/>
        </w:rPr>
        <w:t>所示。</w:t>
      </w:r>
    </w:p>
    <w:p w14:paraId="2664056A" w14:textId="77777777" w:rsidR="00A50EBC" w:rsidRDefault="00972CAE" w:rsidP="00A50EBC">
      <w:pPr>
        <w:pStyle w:val="aff3"/>
      </w:pPr>
      <w:r>
        <w:object w:dxaOrig="12121" w:dyaOrig="10873" w14:anchorId="125FBD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4pt;height:395.4pt" o:ole="">
            <v:imagedata r:id="rId30" o:title=""/>
          </v:shape>
          <o:OLEObject Type="Embed" ProgID="Visio.Drawing.15" ShapeID="_x0000_i1025" DrawAspect="Content" ObjectID="_1716013242" r:id="rId31"/>
        </w:object>
      </w:r>
    </w:p>
    <w:p w14:paraId="01BD051E" w14:textId="502168F5" w:rsidR="008A25D6" w:rsidRDefault="00A50EBC" w:rsidP="00A50EBC">
      <w:pPr>
        <w:pStyle w:val="a9"/>
        <w:spacing w:after="312"/>
      </w:pPr>
      <w:bookmarkStart w:id="282" w:name="_Ref105369012"/>
      <w:r>
        <w:t>图</w:t>
      </w:r>
      <w:r>
        <w:t xml:space="preserve"> </w:t>
      </w:r>
      <w:fldSimple w:instr=" STYLEREF 1 \s ">
        <w:r w:rsidR="00166C1F">
          <w:rPr>
            <w:noProof/>
          </w:rPr>
          <w:t>3</w:t>
        </w:r>
      </w:fldSimple>
      <w:r>
        <w:noBreakHyphen/>
      </w:r>
      <w:r>
        <w:fldChar w:fldCharType="begin"/>
      </w:r>
      <w:r>
        <w:instrText xml:space="preserve"> SEQ </w:instrText>
      </w:r>
      <w:r>
        <w:instrText>图</w:instrText>
      </w:r>
      <w:r>
        <w:instrText xml:space="preserve"> \* ARABIC \s 1 </w:instrText>
      </w:r>
      <w:r>
        <w:fldChar w:fldCharType="separate"/>
      </w:r>
      <w:r w:rsidR="00166C1F">
        <w:rPr>
          <w:noProof/>
        </w:rPr>
        <w:t>1</w:t>
      </w:r>
      <w:r>
        <w:fldChar w:fldCharType="end"/>
      </w:r>
      <w:bookmarkEnd w:id="282"/>
      <w:r w:rsidRPr="009F604E">
        <w:t>系统总体流程设计图</w:t>
      </w:r>
    </w:p>
    <w:p w14:paraId="71031844" w14:textId="71FB86B4" w:rsidR="008A25D6" w:rsidRDefault="008A25D6" w:rsidP="00186ECD">
      <w:pPr>
        <w:pStyle w:val="3"/>
      </w:pPr>
      <w:r>
        <w:rPr>
          <w:rFonts w:hint="eastAsia"/>
        </w:rPr>
        <w:t>系统架构设计</w:t>
      </w:r>
    </w:p>
    <w:p w14:paraId="127F1E97" w14:textId="32504ED9" w:rsidR="008A25D6" w:rsidRDefault="008A25D6" w:rsidP="00A50EBC">
      <w:pPr>
        <w:ind w:firstLineChars="200" w:firstLine="480"/>
      </w:pPr>
      <w:r>
        <w:rPr>
          <w:rFonts w:hint="eastAsia"/>
        </w:rPr>
        <w:t>本系统的软件架构设计分为四个层次，用户层，</w:t>
      </w:r>
      <w:r w:rsidR="00AB2086">
        <w:rPr>
          <w:rFonts w:hint="eastAsia"/>
        </w:rPr>
        <w:t>接口层</w:t>
      </w:r>
      <w:r>
        <w:rPr>
          <w:rFonts w:hint="eastAsia"/>
        </w:rPr>
        <w:t>，</w:t>
      </w:r>
      <w:r w:rsidR="00AB2086">
        <w:rPr>
          <w:rFonts w:hint="eastAsia"/>
        </w:rPr>
        <w:t>逻辑层</w:t>
      </w:r>
      <w:r>
        <w:rPr>
          <w:rFonts w:hint="eastAsia"/>
        </w:rPr>
        <w:t>和存储层，从存储层到应用层，每层依赖于下层的同时也为上层的应用提供有关服务。其结构如</w:t>
      </w:r>
      <w:r w:rsidR="00AB2086">
        <w:fldChar w:fldCharType="begin"/>
      </w:r>
      <w:r w:rsidR="00AB2086">
        <w:instrText xml:space="preserve"> </w:instrText>
      </w:r>
      <w:r w:rsidR="00AB2086">
        <w:rPr>
          <w:rFonts w:hint="eastAsia"/>
        </w:rPr>
        <w:instrText>REF _Ref105166622 \h</w:instrText>
      </w:r>
      <w:r w:rsidR="00AB2086">
        <w:instrText xml:space="preserve"> </w:instrText>
      </w:r>
      <w:r w:rsidR="00AB2086">
        <w:fldChar w:fldCharType="separate"/>
      </w:r>
      <w:r w:rsidR="00166C1F">
        <w:t>图</w:t>
      </w:r>
      <w:r w:rsidR="00166C1F">
        <w:t xml:space="preserve"> </w:t>
      </w:r>
      <w:r w:rsidR="00166C1F">
        <w:rPr>
          <w:noProof/>
        </w:rPr>
        <w:t>3</w:t>
      </w:r>
      <w:r w:rsidR="00166C1F">
        <w:noBreakHyphen/>
      </w:r>
      <w:r w:rsidR="00166C1F">
        <w:rPr>
          <w:noProof/>
        </w:rPr>
        <w:t>2</w:t>
      </w:r>
      <w:r w:rsidR="00166C1F">
        <w:t xml:space="preserve"> </w:t>
      </w:r>
      <w:r w:rsidR="00166C1F">
        <w:rPr>
          <w:rFonts w:hint="eastAsia"/>
        </w:rPr>
        <w:t>系统架构图</w:t>
      </w:r>
      <w:r w:rsidR="00AB2086">
        <w:fldChar w:fldCharType="end"/>
      </w:r>
      <w:r>
        <w:rPr>
          <w:rFonts w:hint="eastAsia"/>
        </w:rPr>
        <w:t>所示。</w:t>
      </w:r>
    </w:p>
    <w:p w14:paraId="6D3BE0C1" w14:textId="2741B4ED" w:rsidR="00AB2086" w:rsidRDefault="00AB2086" w:rsidP="00A50EBC">
      <w:pPr>
        <w:pStyle w:val="aff3"/>
      </w:pPr>
      <w:r w:rsidRPr="00AB2086">
        <w:lastRenderedPageBreak/>
        <w:t xml:space="preserve"> </w:t>
      </w:r>
      <w:r w:rsidR="00B55253" w:rsidRPr="00A50EBC">
        <w:object w:dxaOrig="13200" w:dyaOrig="13044" w14:anchorId="4973D6B5">
          <v:shape id="_x0000_i1026" type="#_x0000_t75" style="width:377.4pt;height:373.8pt" o:ole="">
            <v:imagedata r:id="rId32" o:title=""/>
          </v:shape>
          <o:OLEObject Type="Embed" ProgID="Visio.Drawing.15" ShapeID="_x0000_i1026" DrawAspect="Content" ObjectID="_1716013243" r:id="rId33"/>
        </w:object>
      </w:r>
    </w:p>
    <w:p w14:paraId="79B719E1" w14:textId="2AE16516" w:rsidR="008A25D6" w:rsidRDefault="00AB2086" w:rsidP="00D56766">
      <w:pPr>
        <w:pStyle w:val="a9"/>
        <w:spacing w:after="312"/>
      </w:pPr>
      <w:bookmarkStart w:id="283" w:name="_Ref105166622"/>
      <w:r>
        <w:t>图</w:t>
      </w:r>
      <w:r>
        <w:t xml:space="preserve"> </w:t>
      </w:r>
      <w:r w:rsidR="00A14B56">
        <w:fldChar w:fldCharType="begin"/>
      </w:r>
      <w:r w:rsidR="00A14B56">
        <w:instrText xml:space="preserve"> STYLEREF 1 \s </w:instrText>
      </w:r>
      <w:r w:rsidR="00A14B56">
        <w:fldChar w:fldCharType="separate"/>
      </w:r>
      <w:r w:rsidR="00166C1F">
        <w:rPr>
          <w:noProof/>
        </w:rPr>
        <w:t>3</w:t>
      </w:r>
      <w:r w:rsidR="00A14B56">
        <w:rPr>
          <w:noProof/>
        </w:rPr>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r w:rsidR="00A50EBC">
        <w:fldChar w:fldCharType="separate"/>
      </w:r>
      <w:r w:rsidR="00166C1F">
        <w:rPr>
          <w:noProof/>
        </w:rPr>
        <w:t>2</w:t>
      </w:r>
      <w:r w:rsidR="00A50EBC">
        <w:fldChar w:fldCharType="end"/>
      </w:r>
      <w:r>
        <w:t xml:space="preserve"> </w:t>
      </w:r>
      <w:r>
        <w:rPr>
          <w:rFonts w:hint="eastAsia"/>
        </w:rPr>
        <w:t>系统架构图</w:t>
      </w:r>
      <w:bookmarkEnd w:id="283"/>
    </w:p>
    <w:p w14:paraId="596BAAAA" w14:textId="33F79BAB" w:rsidR="008A25D6" w:rsidRPr="008A25D6" w:rsidRDefault="008A25D6">
      <w:pPr>
        <w:pPrChange w:id="284" w:author="曹 好" w:date="2022-06-03T15:37:00Z">
          <w:pPr>
            <w:spacing w:before="156"/>
            <w:ind w:firstLine="482"/>
          </w:pPr>
        </w:pPrChange>
      </w:pPr>
      <w:r w:rsidRPr="005B1F6E">
        <w:rPr>
          <w:rFonts w:hint="eastAsia"/>
          <w:b/>
          <w:bCs/>
        </w:rPr>
        <w:t>用户层</w:t>
      </w:r>
      <w:r>
        <w:rPr>
          <w:rFonts w:hint="eastAsia"/>
        </w:rPr>
        <w:t>为系统的前端部分，负责视觉以及用户和系统的交互。本系统属于</w:t>
      </w:r>
      <w:r>
        <w:rPr>
          <w:rFonts w:hint="eastAsia"/>
        </w:rPr>
        <w:t>B/S</w:t>
      </w:r>
      <w:r>
        <w:rPr>
          <w:rFonts w:hint="eastAsia"/>
        </w:rPr>
        <w:t>架构，用户层主要就是用户使用浏览器</w:t>
      </w:r>
      <w:r w:rsidRPr="005B1F6E">
        <w:rPr>
          <w:rFonts w:hint="eastAsia"/>
        </w:rPr>
        <w:t>，</w:t>
      </w:r>
      <w:r>
        <w:rPr>
          <w:rFonts w:hint="eastAsia"/>
        </w:rPr>
        <w:t>获取来自系统的信息和对系统进行操作，其中包括实时的监测数据展示、系统配置、用户请求响应等功能。</w:t>
      </w:r>
      <w:ins w:id="285" w:author="曹 好" w:date="2022-06-03T16:51:00Z">
        <w:r w:rsidR="00D56766">
          <w:rPr>
            <w:rFonts w:hint="eastAsia"/>
            <w:b/>
            <w:bCs/>
          </w:rPr>
          <w:t>接口</w:t>
        </w:r>
      </w:ins>
      <w:del w:id="286" w:author="曹 好" w:date="2022-06-03T16:51:00Z">
        <w:r w:rsidRPr="005B1F6E" w:rsidDel="00D56766">
          <w:rPr>
            <w:rFonts w:hint="eastAsia"/>
            <w:b/>
            <w:bCs/>
          </w:rPr>
          <w:delText>控制</w:delText>
        </w:r>
      </w:del>
      <w:r w:rsidRPr="005B1F6E">
        <w:rPr>
          <w:rFonts w:hint="eastAsia"/>
          <w:b/>
          <w:bCs/>
        </w:rPr>
        <w:t>层</w:t>
      </w:r>
      <w:r>
        <w:rPr>
          <w:rFonts w:hint="eastAsia"/>
        </w:rPr>
        <w:t>则主要为系统前端提供后端的接口服务，同时从</w:t>
      </w:r>
      <w:ins w:id="287" w:author="曹 好" w:date="2022-06-03T16:51:00Z">
        <w:r w:rsidR="00D56766">
          <w:rPr>
            <w:rFonts w:hint="eastAsia"/>
          </w:rPr>
          <w:t>逻辑</w:t>
        </w:r>
      </w:ins>
      <w:del w:id="288" w:author="曹 好" w:date="2022-06-03T16:51:00Z">
        <w:r w:rsidDel="00D56766">
          <w:rPr>
            <w:rFonts w:hint="eastAsia"/>
          </w:rPr>
          <w:delText>引擎</w:delText>
        </w:r>
      </w:del>
      <w:r>
        <w:rPr>
          <w:rFonts w:hint="eastAsia"/>
        </w:rPr>
        <w:t>层获取支持将前端提供的有关功能进行实现</w:t>
      </w:r>
      <w:del w:id="289" w:author="曹 好" w:date="2022-06-03T16:51:00Z">
        <w:r w:rsidDel="00D56766">
          <w:rPr>
            <w:rFonts w:hint="eastAsia"/>
          </w:rPr>
          <w:delText>，实现系统的日志记录</w:delText>
        </w:r>
      </w:del>
      <w:r>
        <w:rPr>
          <w:rFonts w:hint="eastAsia"/>
        </w:rPr>
        <w:t>。</w:t>
      </w:r>
      <w:ins w:id="290" w:author="曹 好" w:date="2022-06-03T16:51:00Z">
        <w:r w:rsidR="00D56766">
          <w:rPr>
            <w:rFonts w:hint="eastAsia"/>
            <w:b/>
            <w:bCs/>
          </w:rPr>
          <w:t>逻辑</w:t>
        </w:r>
      </w:ins>
      <w:del w:id="291" w:author="曹 好" w:date="2022-06-03T16:51:00Z">
        <w:r w:rsidRPr="008A5C10" w:rsidDel="00D56766">
          <w:rPr>
            <w:rFonts w:hint="eastAsia"/>
            <w:b/>
            <w:bCs/>
          </w:rPr>
          <w:delText>引擎</w:delText>
        </w:r>
      </w:del>
      <w:r w:rsidRPr="008A5C10">
        <w:rPr>
          <w:rFonts w:hint="eastAsia"/>
          <w:b/>
          <w:bCs/>
        </w:rPr>
        <w:t>层</w:t>
      </w:r>
      <w:r>
        <w:rPr>
          <w:rFonts w:hint="eastAsia"/>
        </w:rPr>
        <w:t>为系统的</w:t>
      </w:r>
      <w:proofErr w:type="gramStart"/>
      <w:r>
        <w:rPr>
          <w:rFonts w:hint="eastAsia"/>
        </w:rPr>
        <w:t>最</w:t>
      </w:r>
      <w:proofErr w:type="gramEnd"/>
      <w:r>
        <w:rPr>
          <w:rFonts w:hint="eastAsia"/>
        </w:rPr>
        <w:t>核心部分，为整个系统提供功能支持，与</w:t>
      </w:r>
      <w:del w:id="292" w:author="曹 好" w:date="2022-06-03T16:51:00Z">
        <w:r w:rsidDel="00D56766">
          <w:rPr>
            <w:rFonts w:hint="eastAsia"/>
          </w:rPr>
          <w:delText>数据</w:delText>
        </w:r>
      </w:del>
      <w:r>
        <w:rPr>
          <w:rFonts w:hint="eastAsia"/>
        </w:rPr>
        <w:t>存储层进行数据交互，为</w:t>
      </w:r>
      <w:ins w:id="293" w:author="曹 好" w:date="2022-06-03T16:51:00Z">
        <w:r w:rsidR="00D56766">
          <w:rPr>
            <w:rFonts w:hint="eastAsia"/>
          </w:rPr>
          <w:t>接口</w:t>
        </w:r>
      </w:ins>
      <w:del w:id="294" w:author="曹 好" w:date="2022-06-03T16:51:00Z">
        <w:r w:rsidDel="00D56766">
          <w:rPr>
            <w:rFonts w:hint="eastAsia"/>
          </w:rPr>
          <w:delText>控制</w:delText>
        </w:r>
      </w:del>
      <w:r>
        <w:rPr>
          <w:rFonts w:hint="eastAsia"/>
        </w:rPr>
        <w:t>层提供基础功能，主要包括</w:t>
      </w:r>
      <w:del w:id="295" w:author="曹 好" w:date="2022-06-03T16:52:00Z">
        <w:r w:rsidDel="00D56766">
          <w:rPr>
            <w:rFonts w:hint="eastAsia"/>
          </w:rPr>
          <w:delText>数据采集</w:delText>
        </w:r>
      </w:del>
      <w:ins w:id="296" w:author="曹 好" w:date="2022-06-03T16:52:00Z">
        <w:r w:rsidR="00D56766">
          <w:rPr>
            <w:rFonts w:hint="eastAsia"/>
          </w:rPr>
          <w:t>社交网络爬虫</w:t>
        </w:r>
      </w:ins>
      <w:r>
        <w:rPr>
          <w:rFonts w:hint="eastAsia"/>
        </w:rPr>
        <w:t>、</w:t>
      </w:r>
      <w:del w:id="297" w:author="曹 好" w:date="2022-06-03T16:52:00Z">
        <w:r w:rsidDel="00D56766">
          <w:rPr>
            <w:rFonts w:hint="eastAsia"/>
          </w:rPr>
          <w:delText>数据处理、</w:delText>
        </w:r>
      </w:del>
      <w:r>
        <w:rPr>
          <w:rFonts w:hint="eastAsia"/>
        </w:rPr>
        <w:t>诈骗信息识别、诈骗</w:t>
      </w:r>
      <w:ins w:id="298" w:author="曹 好" w:date="2022-06-03T16:52:00Z">
        <w:r w:rsidR="00D56766">
          <w:rPr>
            <w:rFonts w:hint="eastAsia"/>
          </w:rPr>
          <w:t>群体发现</w:t>
        </w:r>
      </w:ins>
      <w:del w:id="299" w:author="曹 好" w:date="2022-06-03T16:52:00Z">
        <w:r w:rsidDel="00D56766">
          <w:rPr>
            <w:rFonts w:hint="eastAsia"/>
          </w:rPr>
          <w:delText>预警情报</w:delText>
        </w:r>
      </w:del>
      <w:ins w:id="300" w:author="曹 好" w:date="2022-06-03T16:52:00Z">
        <w:r w:rsidR="00D56766">
          <w:rPr>
            <w:rFonts w:hint="eastAsia"/>
          </w:rPr>
          <w:t>、主动对话机器人，</w:t>
        </w:r>
      </w:ins>
      <w:del w:id="301" w:author="曹 好" w:date="2022-06-03T16:52:00Z">
        <w:r w:rsidDel="00D56766">
          <w:rPr>
            <w:rFonts w:hint="eastAsia"/>
          </w:rPr>
          <w:delText>，</w:delText>
        </w:r>
      </w:del>
      <w:r>
        <w:rPr>
          <w:rFonts w:hint="eastAsia"/>
        </w:rPr>
        <w:t>和</w:t>
      </w:r>
      <w:ins w:id="302" w:author="曹 好" w:date="2022-06-03T16:52:00Z">
        <w:r w:rsidR="00D56766">
          <w:rPr>
            <w:rFonts w:hint="eastAsia"/>
          </w:rPr>
          <w:t>诈骗情报分析</w:t>
        </w:r>
      </w:ins>
      <w:del w:id="303" w:author="曹 好" w:date="2022-06-03T16:52:00Z">
        <w:r w:rsidDel="00D56766">
          <w:rPr>
            <w:rFonts w:hint="eastAsia"/>
          </w:rPr>
          <w:delText>态势感知</w:delText>
        </w:r>
      </w:del>
      <w:r>
        <w:rPr>
          <w:rFonts w:hint="eastAsia"/>
        </w:rPr>
        <w:t>五个引擎模块。</w:t>
      </w:r>
      <w:del w:id="304" w:author="曹 好" w:date="2022-06-03T16:52:00Z">
        <w:r w:rsidRPr="008A5C10" w:rsidDel="00D56766">
          <w:rPr>
            <w:rFonts w:hint="eastAsia"/>
            <w:b/>
            <w:bCs/>
          </w:rPr>
          <w:delText>数据</w:delText>
        </w:r>
      </w:del>
      <w:r w:rsidRPr="008A5C10">
        <w:rPr>
          <w:rFonts w:hint="eastAsia"/>
          <w:b/>
          <w:bCs/>
        </w:rPr>
        <w:t>存储层</w:t>
      </w:r>
      <w:r>
        <w:rPr>
          <w:rFonts w:hint="eastAsia"/>
        </w:rPr>
        <w:t>包含</w:t>
      </w:r>
      <w:del w:id="305" w:author="曹 好" w:date="2022-06-03T16:59:00Z">
        <w:r w:rsidDel="00B55253">
          <w:rPr>
            <w:rFonts w:hint="eastAsia"/>
          </w:rPr>
          <w:delText>系统</w:delText>
        </w:r>
      </w:del>
      <w:proofErr w:type="gramStart"/>
      <w:ins w:id="306" w:author="曹 好" w:date="2022-06-03T16:59:00Z">
        <w:r w:rsidR="00B55253">
          <w:rPr>
            <w:rFonts w:hint="eastAsia"/>
          </w:rPr>
          <w:t>微博源信息</w:t>
        </w:r>
      </w:ins>
      <w:proofErr w:type="gramEnd"/>
      <w:r>
        <w:rPr>
          <w:rFonts w:hint="eastAsia"/>
        </w:rPr>
        <w:t>数据库</w:t>
      </w:r>
      <w:ins w:id="307" w:author="曹 好" w:date="2022-06-03T16:59:00Z">
        <w:r w:rsidR="00B55253">
          <w:rPr>
            <w:rFonts w:hint="eastAsia"/>
          </w:rPr>
          <w:t>、诈骗信息分析数据库</w:t>
        </w:r>
      </w:ins>
      <w:r>
        <w:rPr>
          <w:rFonts w:hint="eastAsia"/>
        </w:rPr>
        <w:t>和分布式爬虫数据库</w:t>
      </w:r>
      <w:ins w:id="308" w:author="曹 好" w:date="2022-06-03T16:59:00Z">
        <w:r w:rsidR="00B55253">
          <w:rPr>
            <w:rFonts w:hint="eastAsia"/>
          </w:rPr>
          <w:t>。</w:t>
        </w:r>
      </w:ins>
      <w:del w:id="309" w:author="曹 好" w:date="2022-06-03T16:59:00Z">
        <w:r w:rsidDel="00B55253">
          <w:rPr>
            <w:rFonts w:hint="eastAsia"/>
          </w:rPr>
          <w:delText>，</w:delText>
        </w:r>
      </w:del>
      <w:proofErr w:type="gramStart"/>
      <w:ins w:id="310" w:author="曹 好" w:date="2022-06-03T16:59:00Z">
        <w:r w:rsidR="00B55253">
          <w:rPr>
            <w:rFonts w:hint="eastAsia"/>
          </w:rPr>
          <w:t>微博源信息</w:t>
        </w:r>
      </w:ins>
      <w:proofErr w:type="gramEnd"/>
      <w:del w:id="311" w:author="曹 好" w:date="2022-06-03T16:59:00Z">
        <w:r w:rsidDel="00B55253">
          <w:rPr>
            <w:rFonts w:hint="eastAsia"/>
          </w:rPr>
          <w:delText>系统</w:delText>
        </w:r>
      </w:del>
      <w:r>
        <w:rPr>
          <w:rFonts w:hint="eastAsia"/>
        </w:rPr>
        <w:t>数据库用于</w:t>
      </w:r>
      <w:proofErr w:type="gramStart"/>
      <w:r>
        <w:rPr>
          <w:rFonts w:hint="eastAsia"/>
        </w:rPr>
        <w:t>存储</w:t>
      </w:r>
      <w:ins w:id="312" w:author="曹 好" w:date="2022-06-03T16:58:00Z">
        <w:r w:rsidR="00B55253">
          <w:rPr>
            <w:rFonts w:hint="eastAsia"/>
          </w:rPr>
          <w:t>微博原始数据</w:t>
        </w:r>
        <w:proofErr w:type="gramEnd"/>
        <w:r w:rsidR="00B55253">
          <w:rPr>
            <w:rFonts w:hint="eastAsia"/>
          </w:rPr>
          <w:t>（</w:t>
        </w:r>
        <w:proofErr w:type="gramStart"/>
        <w:r w:rsidR="00B55253">
          <w:rPr>
            <w:rFonts w:hint="eastAsia"/>
          </w:rPr>
          <w:t>微博和</w:t>
        </w:r>
        <w:proofErr w:type="gramEnd"/>
        <w:r w:rsidR="00B55253">
          <w:rPr>
            <w:rFonts w:hint="eastAsia"/>
          </w:rPr>
          <w:t>评论等）</w:t>
        </w:r>
      </w:ins>
      <w:ins w:id="313" w:author="曹 好" w:date="2022-06-03T17:00:00Z">
        <w:r w:rsidR="00B55253">
          <w:rPr>
            <w:rFonts w:hint="eastAsia"/>
          </w:rPr>
          <w:t>；诈骗信息分析数据库用于存储</w:t>
        </w:r>
      </w:ins>
      <w:r>
        <w:rPr>
          <w:rFonts w:hint="eastAsia"/>
        </w:rPr>
        <w:t>进行数据分析后的数据和除爬虫模块外的其他事务处理数据</w:t>
      </w:r>
      <w:ins w:id="314" w:author="曹 好" w:date="2022-06-03T17:01:00Z">
        <w:r w:rsidR="00B55253">
          <w:rPr>
            <w:rFonts w:hint="eastAsia"/>
          </w:rPr>
          <w:t>；</w:t>
        </w:r>
      </w:ins>
      <w:del w:id="315" w:author="曹 好" w:date="2022-06-03T17:01:00Z">
        <w:r w:rsidDel="00B55253">
          <w:rPr>
            <w:rFonts w:hint="eastAsia"/>
          </w:rPr>
          <w:delText>，</w:delText>
        </w:r>
      </w:del>
      <w:r>
        <w:rPr>
          <w:rFonts w:hint="eastAsia"/>
        </w:rPr>
        <w:t>分布式爬虫数据库专门用于爬虫数据存储和分布式爬虫服务器的同步。</w:t>
      </w:r>
    </w:p>
    <w:p w14:paraId="563641DD" w14:textId="07E33AB2" w:rsidR="008A25D6" w:rsidRPr="008A25D6" w:rsidRDefault="008A25D6">
      <w:pPr>
        <w:pStyle w:val="3"/>
        <w:pPrChange w:id="316" w:author="曹 好" w:date="2022-06-03T15:37:00Z">
          <w:pPr>
            <w:pStyle w:val="3"/>
            <w:spacing w:before="156"/>
            <w:ind w:firstLine="562"/>
          </w:pPr>
        </w:pPrChange>
      </w:pPr>
      <w:r>
        <w:rPr>
          <w:rFonts w:hint="eastAsia"/>
        </w:rPr>
        <w:t>系统核心功能</w:t>
      </w:r>
    </w:p>
    <w:p w14:paraId="0FCC6C43" w14:textId="15A7F81A" w:rsidR="00BA4266" w:rsidRDefault="00BA4266">
      <w:pPr>
        <w:pPrChange w:id="317" w:author="曹 好" w:date="2022-06-03T15:37:00Z">
          <w:pPr>
            <w:spacing w:before="156"/>
            <w:ind w:firstLine="482"/>
          </w:pPr>
        </w:pPrChange>
      </w:pPr>
      <w:r w:rsidRPr="00E65222">
        <w:rPr>
          <w:rFonts w:hint="eastAsia"/>
          <w:b/>
          <w:color w:val="000000"/>
        </w:rPr>
        <w:t>「</w:t>
      </w:r>
      <w:bookmarkStart w:id="318" w:name="_Hlk98628378"/>
      <w:ins w:id="319" w:author="曹 好" w:date="2022-06-06T00:34:00Z">
        <w:r w:rsidR="008D4BE0" w:rsidRPr="008D4BE0">
          <w:rPr>
            <w:rFonts w:hint="eastAsia"/>
            <w:b/>
            <w:bCs/>
            <w:rPrChange w:id="320" w:author="曹 好" w:date="2022-06-06T00:34:00Z">
              <w:rPr>
                <w:rFonts w:hint="eastAsia"/>
              </w:rPr>
            </w:rPrChange>
          </w:rPr>
          <w:t>基于多智能体的社交网络诈骗信息主动监测和预警系统</w:t>
        </w:r>
      </w:ins>
      <w:del w:id="321" w:author="曹 好" w:date="2022-06-06T00:34:00Z">
        <w:r w:rsidRPr="00E65222" w:rsidDel="008D4BE0">
          <w:rPr>
            <w:rFonts w:hint="eastAsia"/>
            <w:b/>
          </w:rPr>
          <w:delText>基于</w:delText>
        </w:r>
        <w:r w:rsidR="0057526B" w:rsidDel="008D4BE0">
          <w:rPr>
            <w:rFonts w:hint="eastAsia"/>
            <w:b/>
          </w:rPr>
          <w:delText>开源</w:delText>
        </w:r>
        <w:r w:rsidRPr="00E65222" w:rsidDel="008D4BE0">
          <w:rPr>
            <w:rFonts w:hint="eastAsia"/>
            <w:b/>
          </w:rPr>
          <w:delText>情报机器人的社交网络诈骗</w:delText>
        </w:r>
        <w:r w:rsidR="0057526B" w:rsidDel="008D4BE0">
          <w:rPr>
            <w:rFonts w:hint="eastAsia"/>
            <w:b/>
          </w:rPr>
          <w:delText>信息监测和预警系统</w:delText>
        </w:r>
      </w:del>
      <w:bookmarkEnd w:id="318"/>
      <w:r w:rsidRPr="00E65222">
        <w:rPr>
          <w:rFonts w:hint="eastAsia"/>
          <w:b/>
          <w:color w:val="000000"/>
        </w:rPr>
        <w:t>」</w:t>
      </w:r>
      <w:r w:rsidRPr="00E65222">
        <w:rPr>
          <w:rFonts w:hint="eastAsia"/>
        </w:rPr>
        <w:t>，从相关部门的实际需求</w:t>
      </w:r>
      <w:r w:rsidRPr="00E65222">
        <w:rPr>
          <w:rFonts w:hint="eastAsia"/>
        </w:rPr>
        <w:lastRenderedPageBreak/>
        <w:t>出发，旨在开发出一套完整的</w:t>
      </w:r>
      <w:del w:id="322" w:author="曹 好" w:date="2022-06-06T00:36:00Z">
        <w:r w:rsidRPr="00E65222" w:rsidDel="00972CAE">
          <w:rPr>
            <w:rFonts w:hint="eastAsia"/>
          </w:rPr>
          <w:delText>利用</w:delText>
        </w:r>
        <w:r w:rsidR="0057526B" w:rsidRPr="008D4BE0" w:rsidDel="00972CAE">
          <w:rPr>
            <w:rFonts w:hint="eastAsia"/>
            <w:highlight w:val="yellow"/>
            <w:rPrChange w:id="323" w:author="曹 好" w:date="2022-06-06T00:34:00Z">
              <w:rPr>
                <w:rFonts w:hint="eastAsia"/>
              </w:rPr>
            </w:rPrChange>
          </w:rPr>
          <w:delText>开源</w:delText>
        </w:r>
        <w:r w:rsidRPr="008D4BE0" w:rsidDel="00972CAE">
          <w:rPr>
            <w:rFonts w:hint="eastAsia"/>
            <w:highlight w:val="yellow"/>
            <w:rPrChange w:id="324" w:author="曹 好" w:date="2022-06-06T00:34:00Z">
              <w:rPr>
                <w:rFonts w:hint="eastAsia"/>
              </w:rPr>
            </w:rPrChange>
          </w:rPr>
          <w:delText>情报机器人</w:delText>
        </w:r>
      </w:del>
      <w:r w:rsidRPr="00E65222">
        <w:rPr>
          <w:rFonts w:hint="eastAsia"/>
        </w:rPr>
        <w:t>对社交网络进行数据采集、诈骗信息检测、诈骗群体发现</w:t>
      </w:r>
      <w:ins w:id="325" w:author="曹 好" w:date="2022-06-06T00:35:00Z">
        <w:r w:rsidR="00972CAE">
          <w:rPr>
            <w:rFonts w:hint="eastAsia"/>
          </w:rPr>
          <w:t>、多智能</w:t>
        </w:r>
        <w:proofErr w:type="gramStart"/>
        <w:r w:rsidR="00972CAE">
          <w:rPr>
            <w:rFonts w:hint="eastAsia"/>
          </w:rPr>
          <w:t>体主动</w:t>
        </w:r>
        <w:proofErr w:type="gramEnd"/>
        <w:r w:rsidR="00972CAE">
          <w:rPr>
            <w:rFonts w:hint="eastAsia"/>
          </w:rPr>
          <w:t>对话情报获取机器人的</w:t>
        </w:r>
      </w:ins>
      <w:del w:id="326" w:author="曹 好" w:date="2022-06-06T00:35:00Z">
        <w:r w:rsidRPr="00E65222" w:rsidDel="00972CAE">
          <w:rPr>
            <w:rFonts w:hint="eastAsia"/>
          </w:rPr>
          <w:delText>，并通过传播模型实时模拟诈骗信息的传播路线</w:delText>
        </w:r>
        <w:r w:rsidDel="00972CAE">
          <w:rPr>
            <w:rFonts w:hint="eastAsia"/>
          </w:rPr>
          <w:delText>和</w:delText>
        </w:r>
        <w:r w:rsidRPr="00E65222" w:rsidDel="00972CAE">
          <w:rPr>
            <w:rFonts w:hint="eastAsia"/>
          </w:rPr>
          <w:delText>范围的</w:delText>
        </w:r>
      </w:del>
      <w:r w:rsidRPr="00E65222">
        <w:rPr>
          <w:rFonts w:hint="eastAsia"/>
        </w:rPr>
        <w:t>诈骗态势感知和</w:t>
      </w:r>
      <w:del w:id="327" w:author="曹 好" w:date="2022-06-06T00:35:00Z">
        <w:r w:rsidRPr="00E65222" w:rsidDel="00972CAE">
          <w:rPr>
            <w:rFonts w:hint="eastAsia"/>
          </w:rPr>
          <w:delText>传播</w:delText>
        </w:r>
      </w:del>
      <w:r w:rsidRPr="00E65222">
        <w:rPr>
          <w:rFonts w:hint="eastAsia"/>
        </w:rPr>
        <w:t>预警系统。本系统</w:t>
      </w:r>
      <w:proofErr w:type="gramStart"/>
      <w:r w:rsidRPr="00E65222">
        <w:rPr>
          <w:rFonts w:hint="eastAsia"/>
        </w:rPr>
        <w:t>面向</w:t>
      </w:r>
      <w:r>
        <w:rPr>
          <w:rFonts w:hint="eastAsia"/>
        </w:rPr>
        <w:t>微博平台</w:t>
      </w:r>
      <w:proofErr w:type="gramEnd"/>
      <w:r w:rsidRPr="00E65222">
        <w:rPr>
          <w:rFonts w:hint="eastAsia"/>
        </w:rPr>
        <w:t>的诈骗信息，使用分布式爬虫获取</w:t>
      </w:r>
      <w:proofErr w:type="gramStart"/>
      <w:r w:rsidRPr="00E65222">
        <w:rPr>
          <w:rFonts w:hint="eastAsia"/>
        </w:rPr>
        <w:t>微博数据</w:t>
      </w:r>
      <w:proofErr w:type="gramEnd"/>
      <w:r w:rsidRPr="00E65222">
        <w:rPr>
          <w:rFonts w:hint="eastAsia"/>
        </w:rPr>
        <w:t>并对其进行分析，实现诈骗信息检测和诈骗群体发现；与此同时，我们对实时检测到的诈骗用户和诈骗信息，通过</w:t>
      </w:r>
      <w:r w:rsidR="0057526B">
        <w:rPr>
          <w:rFonts w:hint="eastAsia"/>
        </w:rPr>
        <w:t>影响力</w:t>
      </w:r>
      <w:r w:rsidRPr="00E65222">
        <w:rPr>
          <w:rFonts w:hint="eastAsia"/>
        </w:rPr>
        <w:t>传播模型模拟其传播路线、范围以及受害人群，依此确定诈骗危害等级，从而实现威胁情报预警；最终，所有以上信息都</w:t>
      </w:r>
      <w:r>
        <w:rPr>
          <w:rFonts w:hint="eastAsia"/>
        </w:rPr>
        <w:t>以多个维度</w:t>
      </w:r>
      <w:r w:rsidRPr="00E65222">
        <w:rPr>
          <w:rFonts w:hint="eastAsia"/>
        </w:rPr>
        <w:t>被汇总到</w:t>
      </w:r>
      <w:r w:rsidRPr="00E65222">
        <w:rPr>
          <w:rFonts w:hint="eastAsia"/>
        </w:rPr>
        <w:t>web</w:t>
      </w:r>
      <w:r w:rsidRPr="00E65222">
        <w:rPr>
          <w:rFonts w:hint="eastAsia"/>
        </w:rPr>
        <w:t>态势感知平台进行可视化展示。</w:t>
      </w:r>
      <w:r>
        <w:rPr>
          <w:rFonts w:hint="eastAsia"/>
        </w:rPr>
        <w:t>本作品的系统功能图如</w:t>
      </w:r>
      <w:ins w:id="328" w:author="曹 好" w:date="2022-06-03T17:01:00Z">
        <w:r w:rsidR="00B104BB">
          <w:fldChar w:fldCharType="begin"/>
        </w:r>
        <w:r w:rsidR="00B104BB">
          <w:instrText xml:space="preserve"> </w:instrText>
        </w:r>
        <w:r w:rsidR="00B104BB">
          <w:rPr>
            <w:rFonts w:hint="eastAsia"/>
          </w:rPr>
          <w:instrText>REF _Ref105168125 \h</w:instrText>
        </w:r>
        <w:r w:rsidR="00B104BB">
          <w:instrText xml:space="preserve"> </w:instrText>
        </w:r>
      </w:ins>
      <w:r w:rsidR="00B104BB">
        <w:fldChar w:fldCharType="separate"/>
      </w:r>
      <w:ins w:id="32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w:t>
        </w:r>
      </w:ins>
      <w:ins w:id="330" w:author="曹 好" w:date="2022-06-03T17:01:00Z">
        <w:r w:rsidR="00B104BB">
          <w:fldChar w:fldCharType="end"/>
        </w:r>
      </w:ins>
      <w:del w:id="331" w:author="曹 好" w:date="2022-06-03T17:01:00Z">
        <w:r w:rsidR="00552172" w:rsidDel="00B104BB">
          <w:fldChar w:fldCharType="begin"/>
        </w:r>
        <w:r w:rsidR="00552172" w:rsidDel="00B104BB">
          <w:delInstrText xml:space="preserve"> </w:delInstrText>
        </w:r>
        <w:r w:rsidR="00552172" w:rsidDel="00B104BB">
          <w:rPr>
            <w:rFonts w:hint="eastAsia"/>
          </w:rPr>
          <w:delInstrText>REF _Ref98762617 \h</w:delInstrText>
        </w:r>
        <w:r w:rsidR="00552172" w:rsidDel="00B104BB">
          <w:delInstrText xml:space="preserve"> </w:delInstrText>
        </w:r>
        <w:r w:rsidR="00552172" w:rsidDel="00B104BB">
          <w:fldChar w:fldCharType="separate"/>
        </w:r>
      </w:del>
      <w:del w:id="332"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2</w:delText>
        </w:r>
      </w:del>
      <w:del w:id="333" w:author="曹 好" w:date="2022-06-03T17:01:00Z">
        <w:r w:rsidR="00552172" w:rsidDel="00B104BB">
          <w:fldChar w:fldCharType="end"/>
        </w:r>
      </w:del>
      <w:r w:rsidR="00552172">
        <w:rPr>
          <w:rFonts w:hint="eastAsia"/>
        </w:rPr>
        <w:t>所示</w:t>
      </w:r>
      <w:r>
        <w:rPr>
          <w:rFonts w:hint="eastAsia"/>
        </w:rPr>
        <w:t>：</w:t>
      </w:r>
    </w:p>
    <w:p w14:paraId="25F94EF4" w14:textId="45366113" w:rsidR="00552172" w:rsidRDefault="008E66D9">
      <w:pPr>
        <w:pPrChange w:id="334" w:author="曹 好" w:date="2022-06-03T15:37:00Z">
          <w:pPr>
            <w:spacing w:before="156"/>
            <w:ind w:firstLine="480"/>
          </w:pPr>
        </w:pPrChange>
      </w:pPr>
      <w:del w:id="335" w:author="曹 好" w:date="2022-06-03T16:49:00Z">
        <w:r w:rsidDel="00D56766">
          <w:object w:dxaOrig="9061" w:dyaOrig="5149" w14:anchorId="3538C453">
            <v:shape id="_x0000_i1027" type="#_x0000_t75" style="width:438pt;height:3in" o:ole="">
              <v:imagedata r:id="rId34" o:title=""/>
            </v:shape>
            <o:OLEObject Type="Embed" ProgID="Visio.Drawing.15" ShapeID="_x0000_i1027" DrawAspect="Content" ObjectID="_1716013244" r:id="rId35"/>
          </w:object>
        </w:r>
      </w:del>
      <w:ins w:id="336" w:author="曹 好" w:date="2022-06-03T16:49:00Z">
        <w:r w:rsidR="00972CAE">
          <w:object w:dxaOrig="9060" w:dyaOrig="5280" w14:anchorId="7B8ADDE8">
            <v:shape id="_x0000_i1028" type="#_x0000_t75" style="width:441pt;height:256.8pt" o:ole="">
              <v:imagedata r:id="rId36" o:title=""/>
            </v:shape>
            <o:OLEObject Type="Embed" ProgID="Visio.Drawing.15" ShapeID="_x0000_i1028" DrawAspect="Content" ObjectID="_1716013245" r:id="rId37"/>
          </w:object>
        </w:r>
      </w:ins>
    </w:p>
    <w:p w14:paraId="5E88AEC5" w14:textId="4A019A00" w:rsidR="00BF3739" w:rsidRPr="007F7155" w:rsidRDefault="00552172" w:rsidP="00AB2086">
      <w:pPr>
        <w:pStyle w:val="a9"/>
        <w:spacing w:after="312"/>
        <w:rPr>
          <w:bCs/>
        </w:rPr>
      </w:pPr>
      <w:bookmarkStart w:id="337" w:name="_Ref105168125"/>
      <w:bookmarkStart w:id="338" w:name="_Ref98762617"/>
      <w:r>
        <w:rPr>
          <w:rFonts w:hint="eastAsia"/>
        </w:rPr>
        <w:t>图</w:t>
      </w:r>
      <w:r>
        <w:rPr>
          <w:rFonts w:hint="eastAsia"/>
        </w:rPr>
        <w:t xml:space="preserve"> </w:t>
      </w:r>
      <w:ins w:id="33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34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341" w:author="曹 好" w:date="2022-06-06T00:50:00Z">
        <w:r w:rsidR="00166C1F">
          <w:rPr>
            <w:noProof/>
          </w:rPr>
          <w:t>3</w:t>
        </w:r>
      </w:ins>
      <w:ins w:id="342" w:author="曹 好" w:date="2022-06-06T00:48:00Z">
        <w:r w:rsidR="00A50EBC">
          <w:fldChar w:fldCharType="end"/>
        </w:r>
      </w:ins>
      <w:bookmarkEnd w:id="337"/>
      <w:del w:id="34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del>
      <w:bookmarkEnd w:id="338"/>
      <w:r>
        <w:rPr>
          <w:rFonts w:hint="eastAsia"/>
        </w:rPr>
        <w:t>系统功能图</w:t>
      </w:r>
    </w:p>
    <w:p w14:paraId="13A5B2D6" w14:textId="11C1AD87" w:rsidR="00C8662A" w:rsidRPr="00FB042A" w:rsidRDefault="00C8662A">
      <w:pPr>
        <w:rPr>
          <w:rFonts w:ascii="宋体" w:hAnsi="宋体"/>
          <w:bCs/>
        </w:rPr>
        <w:pPrChange w:id="344" w:author="曹 好" w:date="2022-06-03T15:37:00Z">
          <w:pPr>
            <w:spacing w:before="156"/>
            <w:ind w:firstLine="482"/>
          </w:pPr>
        </w:pPrChange>
      </w:pPr>
      <w:commentRangeStart w:id="345"/>
      <w:r w:rsidRPr="00B104BB">
        <w:rPr>
          <w:rFonts w:ascii="宋体" w:hAnsi="宋体" w:hint="eastAsia"/>
          <w:b/>
          <w:highlight w:val="yellow"/>
          <w:rPrChange w:id="346" w:author="曹 好" w:date="2022-06-03T17:02:00Z">
            <w:rPr>
              <w:rFonts w:ascii="宋体" w:hAnsi="宋体" w:hint="eastAsia"/>
              <w:b/>
            </w:rPr>
          </w:rPrChange>
        </w:rPr>
        <w:t>数据采集模块</w:t>
      </w:r>
      <w:commentRangeEnd w:id="345"/>
      <w:r w:rsidR="00B104BB">
        <w:rPr>
          <w:rStyle w:val="af6"/>
        </w:rPr>
        <w:commentReference w:id="345"/>
      </w:r>
      <w:r w:rsidRPr="00FB042A">
        <w:rPr>
          <w:rFonts w:ascii="宋体" w:hAnsi="宋体" w:hint="eastAsia"/>
          <w:bCs/>
        </w:rPr>
        <w:t>主要负责实时采集</w:t>
      </w:r>
      <w:proofErr w:type="gramStart"/>
      <w:r w:rsidRPr="00FB042A">
        <w:rPr>
          <w:rFonts w:ascii="宋体" w:hAnsi="宋体" w:hint="eastAsia"/>
          <w:bCs/>
        </w:rPr>
        <w:t>微博上</w:t>
      </w:r>
      <w:proofErr w:type="gramEnd"/>
      <w:r w:rsidRPr="00FB042A">
        <w:rPr>
          <w:rFonts w:ascii="宋体" w:hAnsi="宋体" w:hint="eastAsia"/>
          <w:bCs/>
        </w:rPr>
        <w:t>的信息内容，</w:t>
      </w:r>
      <w:proofErr w:type="gramStart"/>
      <w:r w:rsidRPr="00FB042A">
        <w:rPr>
          <w:rFonts w:ascii="宋体" w:hAnsi="宋体" w:hint="eastAsia"/>
          <w:bCs/>
        </w:rPr>
        <w:t>对微博中</w:t>
      </w:r>
      <w:proofErr w:type="gramEnd"/>
      <w:r w:rsidRPr="00FB042A">
        <w:rPr>
          <w:rFonts w:ascii="宋体" w:hAnsi="宋体" w:hint="eastAsia"/>
          <w:bCs/>
        </w:rPr>
        <w:t>疑似的诈骗用户和疑似的诈骗信息进行实时监测。</w:t>
      </w:r>
      <w:r w:rsidR="001D02DE">
        <w:rPr>
          <w:rFonts w:ascii="宋体" w:hAnsi="宋体" w:hint="eastAsia"/>
          <w:bCs/>
        </w:rPr>
        <w:t>本模块</w:t>
      </w:r>
      <w:r w:rsidR="001D02DE">
        <w:rPr>
          <w:rFonts w:hint="eastAsia"/>
        </w:rPr>
        <w:t>基于</w:t>
      </w:r>
      <w:r w:rsidR="001D02DE">
        <w:rPr>
          <w:rFonts w:hint="eastAsia"/>
        </w:rPr>
        <w:t>Scrapy</w:t>
      </w:r>
      <w:r w:rsidR="001D02DE">
        <w:rPr>
          <w:rFonts w:hint="eastAsia"/>
        </w:rPr>
        <w:t>框架，对</w:t>
      </w:r>
      <w:proofErr w:type="gramStart"/>
      <w:r w:rsidR="001D02DE">
        <w:rPr>
          <w:rFonts w:hint="eastAsia"/>
        </w:rPr>
        <w:t>微博上</w:t>
      </w:r>
      <w:proofErr w:type="gramEnd"/>
      <w:r w:rsidR="001D02DE">
        <w:rPr>
          <w:rFonts w:hint="eastAsia"/>
        </w:rPr>
        <w:t>可能存在的诈骗信息进行关键词搜索，提取网站数据，存储进</w:t>
      </w:r>
      <w:r w:rsidR="001D02DE">
        <w:t>M</w:t>
      </w:r>
      <w:r w:rsidR="001D02DE">
        <w:rPr>
          <w:rFonts w:hint="eastAsia"/>
        </w:rPr>
        <w:t>y</w:t>
      </w:r>
      <w:r w:rsidR="001D02DE">
        <w:t>SQL</w:t>
      </w:r>
      <w:r w:rsidR="001D02DE">
        <w:rPr>
          <w:rFonts w:hint="eastAsia"/>
        </w:rPr>
        <w:t>数据库中。与此同时，我们还采用分布式爬虫以提高爬虫效率。</w:t>
      </w:r>
    </w:p>
    <w:p w14:paraId="56CA7908" w14:textId="77777777" w:rsidR="00C8662A" w:rsidRDefault="00C8662A">
      <w:pPr>
        <w:pPrChange w:id="347" w:author="曹 好" w:date="2022-06-03T15:37:00Z">
          <w:pPr>
            <w:spacing w:before="156"/>
            <w:ind w:firstLine="482"/>
          </w:pPr>
        </w:pPrChange>
      </w:pPr>
      <w:r w:rsidRPr="00B104BB">
        <w:rPr>
          <w:rFonts w:hint="eastAsia"/>
          <w:b/>
          <w:highlight w:val="yellow"/>
          <w:rPrChange w:id="348" w:author="曹 好" w:date="2022-06-03T17:02:00Z">
            <w:rPr>
              <w:rFonts w:hint="eastAsia"/>
              <w:b/>
            </w:rPr>
          </w:rPrChange>
        </w:rPr>
        <w:t>诈骗信息检测模块</w:t>
      </w:r>
      <w:r w:rsidRPr="00FB042A">
        <w:rPr>
          <w:rFonts w:hint="eastAsia"/>
        </w:rPr>
        <w:t>主要针对</w:t>
      </w:r>
      <w:proofErr w:type="gramStart"/>
      <w:r w:rsidRPr="00FB042A">
        <w:rPr>
          <w:rFonts w:hint="eastAsia"/>
        </w:rPr>
        <w:t>微博上</w:t>
      </w:r>
      <w:proofErr w:type="gramEnd"/>
      <w:r w:rsidRPr="00FB042A">
        <w:rPr>
          <w:rFonts w:hint="eastAsia"/>
        </w:rPr>
        <w:t>诈骗信息内容的检测，对数据采集模块收集到</w:t>
      </w:r>
      <w:r>
        <w:rPr>
          <w:rFonts w:hint="eastAsia"/>
        </w:rPr>
        <w:t>的</w:t>
      </w:r>
      <w:r w:rsidRPr="00FB042A">
        <w:rPr>
          <w:rFonts w:hint="eastAsia"/>
        </w:rPr>
        <w:t>数据</w:t>
      </w:r>
      <w:r>
        <w:rPr>
          <w:rFonts w:hint="eastAsia"/>
        </w:rPr>
        <w:t>进行分析和检测，通过文字内容识别检测技术，将包含敏感词、敏感词谐音词、敏感词形近字、网站链接、</w:t>
      </w:r>
      <w:r>
        <w:rPr>
          <w:rFonts w:hint="eastAsia"/>
        </w:rPr>
        <w:t>Q</w:t>
      </w:r>
      <w:r>
        <w:t>Q</w:t>
      </w:r>
      <w:r>
        <w:rPr>
          <w:rFonts w:hint="eastAsia"/>
        </w:rPr>
        <w:t>号、微信号、</w:t>
      </w:r>
      <w:proofErr w:type="gramStart"/>
      <w:r>
        <w:rPr>
          <w:rFonts w:hint="eastAsia"/>
        </w:rPr>
        <w:t>微信私聊等</w:t>
      </w:r>
      <w:proofErr w:type="gramEnd"/>
      <w:r>
        <w:rPr>
          <w:rFonts w:hint="eastAsia"/>
        </w:rPr>
        <w:t>内容的信息划定为疑似诈骗信息。其中，我们</w:t>
      </w:r>
      <w:proofErr w:type="gramStart"/>
      <w:r>
        <w:rPr>
          <w:rFonts w:hint="eastAsia"/>
        </w:rPr>
        <w:t>使用外链安全性</w:t>
      </w:r>
      <w:proofErr w:type="gramEnd"/>
      <w:r>
        <w:rPr>
          <w:rFonts w:hint="eastAsia"/>
        </w:rPr>
        <w:t>检测技术，对检测到的网站链接进行安全性测试，只有不通过安全性检测的链接才会被标记为诈骗信息，做到诈骗检测的准确性。对于可疑的</w:t>
      </w:r>
      <w:r>
        <w:rPr>
          <w:rFonts w:hint="eastAsia"/>
        </w:rPr>
        <w:t>Q</w:t>
      </w:r>
      <w:r>
        <w:t>Q</w:t>
      </w:r>
      <w:r>
        <w:rPr>
          <w:rFonts w:hint="eastAsia"/>
        </w:rPr>
        <w:t>号、微信号、</w:t>
      </w:r>
      <w:proofErr w:type="gramStart"/>
      <w:r>
        <w:rPr>
          <w:rFonts w:hint="eastAsia"/>
        </w:rPr>
        <w:t>微博私</w:t>
      </w:r>
      <w:proofErr w:type="gramEnd"/>
      <w:r>
        <w:rPr>
          <w:rFonts w:hint="eastAsia"/>
        </w:rPr>
        <w:t>聊，我们采用了智能主动对话机器人的技术，利用机器</w:t>
      </w:r>
      <w:r>
        <w:rPr>
          <w:rFonts w:hint="eastAsia"/>
        </w:rPr>
        <w:lastRenderedPageBreak/>
        <w:t>人自动对话判断对方是否是真的诈骗用户，进一步降低</w:t>
      </w:r>
      <w:proofErr w:type="gramStart"/>
      <w:r>
        <w:rPr>
          <w:rFonts w:hint="eastAsia"/>
        </w:rPr>
        <w:t>了错检的</w:t>
      </w:r>
      <w:proofErr w:type="gramEnd"/>
      <w:r>
        <w:rPr>
          <w:rFonts w:hint="eastAsia"/>
        </w:rPr>
        <w:t>可能性。</w:t>
      </w:r>
    </w:p>
    <w:p w14:paraId="30921813" w14:textId="77777777" w:rsidR="00C8662A" w:rsidRDefault="00C8662A">
      <w:pPr>
        <w:pPrChange w:id="349" w:author="曹 好" w:date="2022-06-03T15:37:00Z">
          <w:pPr>
            <w:spacing w:before="156"/>
            <w:ind w:firstLine="482"/>
          </w:pPr>
        </w:pPrChange>
      </w:pPr>
      <w:r w:rsidRPr="00677190">
        <w:rPr>
          <w:rFonts w:hint="eastAsia"/>
          <w:b/>
        </w:rPr>
        <w:t>诈骗群体发现模块</w:t>
      </w:r>
      <w:r>
        <w:rPr>
          <w:rFonts w:hint="eastAsia"/>
        </w:rPr>
        <w:t>包含了诈骗用户发现、诈骗团伙发现、诈骗群体发现。从</w:t>
      </w:r>
      <w:proofErr w:type="gramStart"/>
      <w:r>
        <w:rPr>
          <w:rFonts w:hint="eastAsia"/>
        </w:rPr>
        <w:t>个</w:t>
      </w:r>
      <w:proofErr w:type="gramEnd"/>
      <w:r>
        <w:rPr>
          <w:rFonts w:hint="eastAsia"/>
        </w:rPr>
        <w:t>体量</w:t>
      </w:r>
      <w:proofErr w:type="gramStart"/>
      <w:r>
        <w:rPr>
          <w:rFonts w:hint="eastAsia"/>
        </w:rPr>
        <w:t>级一直</w:t>
      </w:r>
      <w:proofErr w:type="gramEnd"/>
      <w:r>
        <w:rPr>
          <w:rFonts w:hint="eastAsia"/>
        </w:rPr>
        <w:t>到团体量级，从诈骗用户作为切入点，挖掘出在该诈骗用户背后的诈骗团伙，追溯到源头，从源头上掌握诈骗链的传播，做到在诈骗信息传播之前就能掌握诈骗团伙的动态，实现提前预警的功能。</w:t>
      </w:r>
    </w:p>
    <w:p w14:paraId="6FB26784" w14:textId="77777777" w:rsidR="00C8662A" w:rsidRDefault="00C8662A">
      <w:pPr>
        <w:pPrChange w:id="350" w:author="曹 好" w:date="2022-06-03T15:37:00Z">
          <w:pPr>
            <w:spacing w:before="156"/>
            <w:ind w:firstLine="482"/>
          </w:pPr>
        </w:pPrChange>
      </w:pPr>
      <w:r w:rsidRPr="00677190">
        <w:rPr>
          <w:rFonts w:hint="eastAsia"/>
          <w:b/>
        </w:rPr>
        <w:t>诈骗预警情报模块</w:t>
      </w:r>
      <w:r>
        <w:rPr>
          <w:rFonts w:hint="eastAsia"/>
        </w:rPr>
        <w:t>主要包括诈骗信息传播实时模拟、诈骗危害的评级、威胁情报的预警。把诈骗信息传播的情况实时模拟出来，做到传播链可视化，更加直观，警示性也更强。把检测到的诈骗信息做登记划分，方便公安划分事件处理的重要级，使办事效率更高效。每当检测到诈骗信息时就会实时地预警，防患于未然。</w:t>
      </w:r>
    </w:p>
    <w:p w14:paraId="2A3A3242" w14:textId="77777777" w:rsidR="00C8662A" w:rsidRDefault="00C8662A">
      <w:pPr>
        <w:pPrChange w:id="351" w:author="曹 好" w:date="2022-06-03T15:37:00Z">
          <w:pPr>
            <w:spacing w:before="156"/>
            <w:ind w:firstLine="482"/>
          </w:pPr>
        </w:pPrChange>
      </w:pPr>
      <w:r w:rsidRPr="00677190">
        <w:rPr>
          <w:rFonts w:hint="eastAsia"/>
          <w:b/>
        </w:rPr>
        <w:t>诈骗感知模块</w:t>
      </w:r>
      <w:r>
        <w:rPr>
          <w:rFonts w:hint="eastAsia"/>
        </w:rPr>
        <w:t>则是将诈骗实时情况的总</w:t>
      </w:r>
      <w:proofErr w:type="gramStart"/>
      <w:r>
        <w:rPr>
          <w:rFonts w:hint="eastAsia"/>
        </w:rPr>
        <w:t>览</w:t>
      </w:r>
      <w:proofErr w:type="gramEnd"/>
      <w:r>
        <w:rPr>
          <w:rFonts w:hint="eastAsia"/>
        </w:rPr>
        <w:t>以及诈骗的时空分布全部展示出来，做到对诈骗的态势感知。诈骗实时情况总</w:t>
      </w:r>
      <w:proofErr w:type="gramStart"/>
      <w:r>
        <w:rPr>
          <w:rFonts w:hint="eastAsia"/>
        </w:rPr>
        <w:t>览</w:t>
      </w:r>
      <w:proofErr w:type="gramEnd"/>
      <w:r>
        <w:rPr>
          <w:rFonts w:hint="eastAsia"/>
        </w:rPr>
        <w:t>，就是把诈骗信息、用户、团伙的新增数量展示出来，通过数据预测未来趋势。诈骗的时空分布则是将诈骗信息高发的时间段和地点都展示出来，公安可以在高发时间段重点关注高发地点。通过传播模型算法计算得出的诈骗信息传播范围也将在这个模块中展示出来，掌握诈骗信息的传播动态，及时做好准备，从各个传播环节入手，切断诈骗信息的传播，做到高效、精准、快速。</w:t>
      </w:r>
    </w:p>
    <w:p w14:paraId="38D737A4" w14:textId="77777777" w:rsidR="00BF3739" w:rsidRPr="00C8662A" w:rsidRDefault="00BF3739">
      <w:pPr>
        <w:pPrChange w:id="352" w:author="曹 好" w:date="2022-06-03T15:37:00Z">
          <w:pPr>
            <w:spacing w:before="156"/>
            <w:ind w:firstLine="480"/>
          </w:pPr>
        </w:pPrChange>
      </w:pPr>
    </w:p>
    <w:p w14:paraId="337E6951" w14:textId="77777777" w:rsidR="0027671B" w:rsidRDefault="0027671B">
      <w:pPr>
        <w:pPrChange w:id="353" w:author="曹 好" w:date="2022-06-03T15:37:00Z">
          <w:pPr>
            <w:spacing w:before="156"/>
            <w:ind w:firstLine="480"/>
          </w:pPr>
        </w:pPrChange>
      </w:pPr>
      <w:r>
        <w:br w:type="page"/>
      </w:r>
    </w:p>
    <w:p w14:paraId="2D4AEFB8" w14:textId="04BE8EC3" w:rsidR="00AE5313" w:rsidRPr="00025ECF" w:rsidRDefault="00AE5313" w:rsidP="00B104BB">
      <w:pPr>
        <w:pStyle w:val="2"/>
      </w:pPr>
      <w:bookmarkStart w:id="354" w:name="_Toc105369072"/>
      <w:r w:rsidRPr="00025ECF">
        <w:rPr>
          <w:rFonts w:hint="eastAsia"/>
        </w:rPr>
        <w:lastRenderedPageBreak/>
        <w:t>诈骗信息检测模块设计与实现</w:t>
      </w:r>
      <w:bookmarkEnd w:id="354"/>
    </w:p>
    <w:p w14:paraId="5FBE15FA" w14:textId="5EF6AA69" w:rsidR="00FA5B7D" w:rsidRDefault="00BA6A29">
      <w:pPr>
        <w:pPrChange w:id="355" w:author="曹 好" w:date="2022-06-03T15:37:00Z">
          <w:pPr>
            <w:spacing w:before="156"/>
            <w:ind w:firstLine="480"/>
          </w:pPr>
        </w:pPrChange>
      </w:pPr>
      <w:r>
        <w:rPr>
          <w:rFonts w:hint="eastAsia"/>
        </w:rPr>
        <w:t>诈骗信息检测模块接受从社交网络采集的博文和评论内容作为输入，</w:t>
      </w:r>
      <w:r w:rsidR="006358D1">
        <w:rPr>
          <w:rFonts w:hint="eastAsia"/>
        </w:rPr>
        <w:t>对输入内容进行分析识别是否包含诈骗信息，是否包含诱导性（提示其他用户私聊）诈骗言论</w:t>
      </w:r>
      <w:r w:rsidR="00B1508E">
        <w:rPr>
          <w:rFonts w:hint="eastAsia"/>
        </w:rPr>
        <w:t>，</w:t>
      </w:r>
      <w:r w:rsidR="006358D1">
        <w:rPr>
          <w:rFonts w:hint="eastAsia"/>
        </w:rPr>
        <w:t>进而交给对话机器人模块</w:t>
      </w:r>
      <w:r w:rsidR="00521252">
        <w:rPr>
          <w:rFonts w:hint="eastAsia"/>
        </w:rPr>
        <w:t>进行情报收集</w:t>
      </w:r>
      <w:r w:rsidR="00B1508E">
        <w:rPr>
          <w:rFonts w:hint="eastAsia"/>
        </w:rPr>
        <w:t>。具体的诈骗信息检测模块的流程如下</w:t>
      </w:r>
      <w:r w:rsidR="00B1508E">
        <w:fldChar w:fldCharType="begin"/>
      </w:r>
      <w:r w:rsidR="00B1508E">
        <w:instrText xml:space="preserve"> </w:instrText>
      </w:r>
      <w:r w:rsidR="00B1508E">
        <w:rPr>
          <w:rFonts w:hint="eastAsia"/>
        </w:rPr>
        <w:instrText>REF _Ref98527430 \h</w:instrText>
      </w:r>
      <w:r w:rsidR="00B1508E">
        <w:instrText xml:space="preserve"> </w:instrText>
      </w:r>
      <w:r w:rsidR="00B1508E">
        <w:fldChar w:fldCharType="separate"/>
      </w:r>
      <w:ins w:id="35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w:t>
        </w:r>
      </w:ins>
      <w:del w:id="357"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3</w:delText>
        </w:r>
      </w:del>
      <w:r w:rsidR="00B1508E">
        <w:fldChar w:fldCharType="end"/>
      </w:r>
      <w:r w:rsidR="00B1508E">
        <w:rPr>
          <w:rFonts w:hint="eastAsia"/>
        </w:rPr>
        <w:t>所示。</w:t>
      </w:r>
    </w:p>
    <w:p w14:paraId="1A5E0EF5" w14:textId="32952387" w:rsidR="00FA5B7D" w:rsidRDefault="006B5311">
      <w:pPr>
        <w:pStyle w:val="aff3"/>
        <w:pPrChange w:id="358" w:author="曹 好" w:date="2022-06-05T22:43:00Z">
          <w:pPr>
            <w:spacing w:before="156"/>
            <w:ind w:firstLine="480"/>
            <w:jc w:val="center"/>
          </w:pPr>
        </w:pPrChange>
      </w:pPr>
      <w:r>
        <w:object w:dxaOrig="8556" w:dyaOrig="12204" w14:anchorId="322CDD4A">
          <v:shape id="_x0000_i1029" type="#_x0000_t75" style="width:244.8pt;height:348.6pt" o:ole="">
            <v:imagedata r:id="rId38" o:title=""/>
          </v:shape>
          <o:OLEObject Type="Embed" ProgID="Visio.Drawing.15" ShapeID="_x0000_i1029" DrawAspect="Content" ObjectID="_1716013246" r:id="rId39"/>
        </w:object>
      </w:r>
    </w:p>
    <w:p w14:paraId="25709F80" w14:textId="5A1C7217" w:rsidR="00FA5B7D" w:rsidRDefault="00FA5B7D">
      <w:pPr>
        <w:pStyle w:val="a9"/>
        <w:spacing w:after="312"/>
        <w:pPrChange w:id="359" w:author="曹 好" w:date="2022-06-03T15:37:00Z">
          <w:pPr>
            <w:pStyle w:val="a9"/>
            <w:spacing w:before="156" w:after="312"/>
            <w:ind w:firstLine="420"/>
          </w:pPr>
        </w:pPrChange>
      </w:pPr>
      <w:bookmarkStart w:id="360" w:name="_Ref98527430"/>
      <w:r>
        <w:rPr>
          <w:rFonts w:hint="eastAsia"/>
        </w:rPr>
        <w:t>图</w:t>
      </w:r>
      <w:r>
        <w:rPr>
          <w:rFonts w:hint="eastAsia"/>
        </w:rPr>
        <w:t xml:space="preserve"> </w:t>
      </w:r>
      <w:ins w:id="36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36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363" w:author="曹 好" w:date="2022-06-06T00:50:00Z">
        <w:r w:rsidR="00166C1F">
          <w:rPr>
            <w:noProof/>
          </w:rPr>
          <w:t>4</w:t>
        </w:r>
      </w:ins>
      <w:ins w:id="364" w:author="曹 好" w:date="2022-06-06T00:48:00Z">
        <w:r w:rsidR="00A50EBC">
          <w:fldChar w:fldCharType="end"/>
        </w:r>
      </w:ins>
      <w:del w:id="36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del>
      <w:bookmarkEnd w:id="360"/>
      <w:r>
        <w:t xml:space="preserve"> </w:t>
      </w:r>
      <w:r>
        <w:rPr>
          <w:rFonts w:hint="eastAsia"/>
        </w:rPr>
        <w:t>诈骗信息检测</w:t>
      </w:r>
      <w:r w:rsidR="00B1508E">
        <w:rPr>
          <w:rFonts w:hint="eastAsia"/>
        </w:rPr>
        <w:t>模块流程</w:t>
      </w:r>
    </w:p>
    <w:p w14:paraId="550AD76B" w14:textId="4D4F89C4" w:rsidR="00B1508E" w:rsidRDefault="00B1508E">
      <w:pPr>
        <w:pStyle w:val="3"/>
        <w:pPrChange w:id="366" w:author="曹 好" w:date="2022-06-03T15:37:00Z">
          <w:pPr>
            <w:pStyle w:val="3"/>
            <w:spacing w:before="156"/>
            <w:ind w:firstLine="562"/>
          </w:pPr>
        </w:pPrChange>
      </w:pPr>
      <w:r>
        <w:rPr>
          <w:rFonts w:hint="eastAsia"/>
        </w:rPr>
        <w:t>诈骗信息分类</w:t>
      </w:r>
    </w:p>
    <w:p w14:paraId="7F6501A3" w14:textId="26BC1914" w:rsidR="00B1508E" w:rsidRDefault="00B1508E">
      <w:pPr>
        <w:pPrChange w:id="367" w:author="曹 好" w:date="2022-06-03T15:37:00Z">
          <w:pPr>
            <w:spacing w:before="156"/>
            <w:ind w:firstLine="480"/>
          </w:pPr>
        </w:pPrChange>
      </w:pPr>
      <w:r>
        <w:rPr>
          <w:rFonts w:hint="eastAsia"/>
        </w:rPr>
        <w:t>我们对社交网络平台大量数据进行</w:t>
      </w:r>
      <w:r w:rsidR="005B539C">
        <w:rPr>
          <w:rFonts w:hint="eastAsia"/>
        </w:rPr>
        <w:t>调研和</w:t>
      </w:r>
      <w:r>
        <w:rPr>
          <w:rFonts w:hint="eastAsia"/>
        </w:rPr>
        <w:t>分析，根据诈骗信息出现的频率进行分类，分为了四大类：兼职类诈骗、博彩类诈骗、色情诈骗和其他诈骗。</w:t>
      </w:r>
    </w:p>
    <w:p w14:paraId="37376166" w14:textId="252CBA79" w:rsidR="005B539C" w:rsidRDefault="005B539C" w:rsidP="00AB2086">
      <w:pPr>
        <w:pStyle w:val="a9"/>
        <w:spacing w:after="312"/>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66C1F">
        <w:rPr>
          <w:noProof/>
        </w:rPr>
        <w:t>1</w:t>
      </w:r>
      <w:r>
        <w:fldChar w:fldCharType="end"/>
      </w:r>
      <w:r>
        <w:t xml:space="preserve"> </w:t>
      </w:r>
      <w:r>
        <w:rPr>
          <w:rFonts w:hint="eastAsia"/>
        </w:rPr>
        <w:t>诈骗类型及实例</w:t>
      </w:r>
    </w:p>
    <w:tbl>
      <w:tblPr>
        <w:tblStyle w:val="afc"/>
        <w:tblW w:w="0" w:type="auto"/>
        <w:tblLook w:val="04A0" w:firstRow="1" w:lastRow="0" w:firstColumn="1" w:lastColumn="0" w:noHBand="0" w:noVBand="1"/>
        <w:tblPrChange w:id="368" w:author="曹 好" w:date="2022-06-03T17:04:00Z">
          <w:tblPr>
            <w:tblStyle w:val="afc"/>
            <w:tblW w:w="0" w:type="auto"/>
            <w:tblLook w:val="04A0" w:firstRow="1" w:lastRow="0" w:firstColumn="1" w:lastColumn="0" w:noHBand="0" w:noVBand="1"/>
          </w:tblPr>
        </w:tblPrChange>
      </w:tblPr>
      <w:tblGrid>
        <w:gridCol w:w="1838"/>
        <w:gridCol w:w="6972"/>
        <w:tblGridChange w:id="369">
          <w:tblGrid>
            <w:gridCol w:w="4405"/>
            <w:gridCol w:w="4405"/>
          </w:tblGrid>
        </w:tblGridChange>
      </w:tblGrid>
      <w:tr w:rsidR="00B1508E" w14:paraId="482A8B1B" w14:textId="77777777" w:rsidTr="00B104BB">
        <w:tc>
          <w:tcPr>
            <w:tcW w:w="1838" w:type="dxa"/>
            <w:tcPrChange w:id="370" w:author="曹 好" w:date="2022-06-03T17:04:00Z">
              <w:tcPr>
                <w:tcW w:w="4405" w:type="dxa"/>
              </w:tcPr>
            </w:tcPrChange>
          </w:tcPr>
          <w:p w14:paraId="3A0060C9" w14:textId="0CF81822" w:rsidR="00B1508E" w:rsidRDefault="005B539C">
            <w:pPr>
              <w:pPrChange w:id="371" w:author="曹 好" w:date="2022-06-03T15:37:00Z">
                <w:pPr>
                  <w:spacing w:before="156"/>
                  <w:ind w:firstLine="480"/>
                </w:pPr>
              </w:pPrChange>
            </w:pPr>
            <w:r>
              <w:rPr>
                <w:rFonts w:hint="eastAsia"/>
              </w:rPr>
              <w:t>诈骗类型</w:t>
            </w:r>
          </w:p>
        </w:tc>
        <w:tc>
          <w:tcPr>
            <w:tcW w:w="6972" w:type="dxa"/>
            <w:tcPrChange w:id="372" w:author="曹 好" w:date="2022-06-03T17:04:00Z">
              <w:tcPr>
                <w:tcW w:w="4405" w:type="dxa"/>
              </w:tcPr>
            </w:tcPrChange>
          </w:tcPr>
          <w:p w14:paraId="3B8DC0CF" w14:textId="588D33D5" w:rsidR="00B1508E" w:rsidRDefault="005B539C">
            <w:pPr>
              <w:pPrChange w:id="373" w:author="曹 好" w:date="2022-06-03T15:37:00Z">
                <w:pPr>
                  <w:spacing w:before="156"/>
                  <w:ind w:firstLine="480"/>
                </w:pPr>
              </w:pPrChange>
            </w:pPr>
            <w:r>
              <w:rPr>
                <w:rFonts w:hint="eastAsia"/>
              </w:rPr>
              <w:t>案例</w:t>
            </w:r>
          </w:p>
        </w:tc>
      </w:tr>
      <w:tr w:rsidR="00B1508E" w14:paraId="2B34D0DC" w14:textId="77777777" w:rsidTr="00B104BB">
        <w:tc>
          <w:tcPr>
            <w:tcW w:w="1838" w:type="dxa"/>
            <w:tcPrChange w:id="374" w:author="曹 好" w:date="2022-06-03T17:04:00Z">
              <w:tcPr>
                <w:tcW w:w="4405" w:type="dxa"/>
              </w:tcPr>
            </w:tcPrChange>
          </w:tcPr>
          <w:p w14:paraId="232776B5" w14:textId="5C5E1A79" w:rsidR="00B1508E" w:rsidRDefault="005B539C">
            <w:pPr>
              <w:pPrChange w:id="375" w:author="曹 好" w:date="2022-06-03T15:37:00Z">
                <w:pPr>
                  <w:spacing w:before="156"/>
                  <w:ind w:firstLine="480"/>
                </w:pPr>
              </w:pPrChange>
            </w:pPr>
            <w:r>
              <w:rPr>
                <w:rFonts w:hint="eastAsia"/>
              </w:rPr>
              <w:t>兼职类诈骗</w:t>
            </w:r>
          </w:p>
        </w:tc>
        <w:tc>
          <w:tcPr>
            <w:tcW w:w="6972" w:type="dxa"/>
            <w:tcPrChange w:id="376" w:author="曹 好" w:date="2022-06-03T17:04:00Z">
              <w:tcPr>
                <w:tcW w:w="4405" w:type="dxa"/>
              </w:tcPr>
            </w:tcPrChange>
          </w:tcPr>
          <w:p w14:paraId="3C01C6CF" w14:textId="41D055AD" w:rsidR="00B1508E" w:rsidRDefault="00DD2C82">
            <w:pPr>
              <w:pPrChange w:id="377" w:author="曹 好" w:date="2022-06-03T15:37:00Z">
                <w:pPr>
                  <w:spacing w:before="156"/>
                  <w:ind w:firstLine="480"/>
                </w:pPr>
              </w:pPrChange>
            </w:pPr>
            <w:r>
              <w:t>#</w:t>
            </w:r>
            <w:r>
              <w:t>兼职客服</w:t>
            </w:r>
            <w:r>
              <w:t># </w:t>
            </w:r>
            <w:r>
              <w:t>招聘</w:t>
            </w:r>
            <w:r>
              <w:t> </w:t>
            </w:r>
            <w:proofErr w:type="gramStart"/>
            <w:r>
              <w:t>天猫人员</w:t>
            </w:r>
            <w:proofErr w:type="gramEnd"/>
            <w:r>
              <w:t>《</w:t>
            </w:r>
            <w:r>
              <w:t>40</w:t>
            </w:r>
            <w:r>
              <w:t>名》一天</w:t>
            </w:r>
            <w:r>
              <w:t>150~300</w:t>
            </w:r>
            <w:r>
              <w:t>，在家就可以本人也在做，轻松又简单有兴趣的朋友</w:t>
            </w:r>
            <w:r>
              <w:rPr>
                <w:rFonts w:hint="eastAsia"/>
              </w:rPr>
              <w:t>私戳我</w:t>
            </w:r>
          </w:p>
        </w:tc>
      </w:tr>
      <w:tr w:rsidR="00B1508E" w14:paraId="0DD70724" w14:textId="77777777" w:rsidTr="00B104BB">
        <w:tc>
          <w:tcPr>
            <w:tcW w:w="1838" w:type="dxa"/>
            <w:tcPrChange w:id="378" w:author="曹 好" w:date="2022-06-03T17:04:00Z">
              <w:tcPr>
                <w:tcW w:w="4405" w:type="dxa"/>
              </w:tcPr>
            </w:tcPrChange>
          </w:tcPr>
          <w:p w14:paraId="243D63B6" w14:textId="54B509F4" w:rsidR="00B1508E" w:rsidRDefault="005B539C">
            <w:pPr>
              <w:pPrChange w:id="379" w:author="曹 好" w:date="2022-06-03T15:37:00Z">
                <w:pPr>
                  <w:spacing w:before="156"/>
                  <w:ind w:firstLine="480"/>
                </w:pPr>
              </w:pPrChange>
            </w:pPr>
            <w:r>
              <w:rPr>
                <w:rFonts w:hint="eastAsia"/>
              </w:rPr>
              <w:lastRenderedPageBreak/>
              <w:t>博彩类诈骗</w:t>
            </w:r>
          </w:p>
        </w:tc>
        <w:tc>
          <w:tcPr>
            <w:tcW w:w="6972" w:type="dxa"/>
            <w:tcPrChange w:id="380" w:author="曹 好" w:date="2022-06-03T17:04:00Z">
              <w:tcPr>
                <w:tcW w:w="4405" w:type="dxa"/>
              </w:tcPr>
            </w:tcPrChange>
          </w:tcPr>
          <w:p w14:paraId="62270426" w14:textId="0C128208" w:rsidR="00B1508E" w:rsidRDefault="005B539C">
            <w:pPr>
              <w:pPrChange w:id="381" w:author="曹 好" w:date="2022-06-03T15:37:00Z">
                <w:pPr>
                  <w:spacing w:before="156"/>
                  <w:ind w:firstLine="480"/>
                </w:pPr>
              </w:pPrChange>
            </w:pPr>
            <w:r>
              <w:t>[cp]@</w:t>
            </w:r>
            <w:r>
              <w:t>欧酷</w:t>
            </w:r>
            <w:proofErr w:type="spellStart"/>
            <w:r>
              <w:t>yxc</w:t>
            </w:r>
            <w:proofErr w:type="spellEnd"/>
            <w:r>
              <w:t>: </w:t>
            </w:r>
            <w:r>
              <w:t>賣求赖我头像里主</w:t>
            </w:r>
            <w:proofErr w:type="gramStart"/>
            <w:r>
              <w:t>冊</w:t>
            </w:r>
            <w:proofErr w:type="gramEnd"/>
            <w:r>
              <w:t>，昨日</w:t>
            </w:r>
            <w:r>
              <w:t>8000</w:t>
            </w:r>
            <w:r>
              <w:t>小试</w:t>
            </w:r>
            <w:proofErr w:type="gramStart"/>
            <w:r>
              <w:t>牛刀国</w:t>
            </w:r>
            <w:proofErr w:type="gramEnd"/>
            <w:r>
              <w:t>米</w:t>
            </w:r>
            <w:r>
              <w:t>4:2</w:t>
            </w:r>
            <w:proofErr w:type="gramStart"/>
            <w:r>
              <w:t>赢麻了</w:t>
            </w:r>
            <w:proofErr w:type="gramEnd"/>
            <w:r>
              <w:t>，更期待明天的</w:t>
            </w:r>
            <w:r>
              <w:t>MSI[</w:t>
            </w:r>
            <w:r>
              <w:t>打</w:t>
            </w:r>
            <w:r>
              <w:t>call][</w:t>
            </w:r>
            <w:r>
              <w:t>打</w:t>
            </w:r>
            <w:r>
              <w:t>call][</w:t>
            </w:r>
            <w:r>
              <w:t>打</w:t>
            </w:r>
            <w:r>
              <w:t>call][/cp]</w:t>
            </w:r>
          </w:p>
        </w:tc>
      </w:tr>
      <w:tr w:rsidR="00B1508E" w14:paraId="4DE77619" w14:textId="77777777" w:rsidTr="00B104BB">
        <w:tc>
          <w:tcPr>
            <w:tcW w:w="1838" w:type="dxa"/>
            <w:tcPrChange w:id="382" w:author="曹 好" w:date="2022-06-03T17:04:00Z">
              <w:tcPr>
                <w:tcW w:w="4405" w:type="dxa"/>
              </w:tcPr>
            </w:tcPrChange>
          </w:tcPr>
          <w:p w14:paraId="0D39A1AF" w14:textId="4DADD94E" w:rsidR="00B1508E" w:rsidRDefault="005B539C">
            <w:pPr>
              <w:pPrChange w:id="383" w:author="曹 好" w:date="2022-06-03T15:37:00Z">
                <w:pPr>
                  <w:spacing w:before="156"/>
                  <w:ind w:firstLine="480"/>
                </w:pPr>
              </w:pPrChange>
            </w:pPr>
            <w:r>
              <w:rPr>
                <w:rFonts w:hint="eastAsia"/>
              </w:rPr>
              <w:t>色情类诈骗</w:t>
            </w:r>
          </w:p>
        </w:tc>
        <w:tc>
          <w:tcPr>
            <w:tcW w:w="6972" w:type="dxa"/>
            <w:tcPrChange w:id="384" w:author="曹 好" w:date="2022-06-03T17:04:00Z">
              <w:tcPr>
                <w:tcW w:w="4405" w:type="dxa"/>
              </w:tcPr>
            </w:tcPrChange>
          </w:tcPr>
          <w:p w14:paraId="76FC737D" w14:textId="0BC96BDA" w:rsidR="00B1508E" w:rsidRDefault="00DD2C82">
            <w:pPr>
              <w:pPrChange w:id="385" w:author="曹 好" w:date="2022-06-03T15:37:00Z">
                <w:pPr>
                  <w:spacing w:before="156"/>
                  <w:ind w:firstLine="480"/>
                </w:pPr>
              </w:pPrChange>
            </w:pPr>
            <w:r>
              <w:t>[cp]@</w:t>
            </w:r>
            <w:r>
              <w:t>艾小北从良</w:t>
            </w:r>
            <w:r>
              <w:t>: </w:t>
            </w:r>
            <w:r>
              <w:t>光芒四射</w:t>
            </w:r>
            <w:r>
              <w:t>[</w:t>
            </w:r>
            <w:r>
              <w:t>月亮</w:t>
            </w:r>
            <w:r>
              <w:t>]#</w:t>
            </w:r>
            <w:r>
              <w:t>可</w:t>
            </w:r>
            <w:proofErr w:type="gramStart"/>
            <w:r>
              <w:t>别蛇沃身上</w:t>
            </w:r>
            <w:proofErr w:type="gramEnd"/>
            <w:r>
              <w:t>呀</w:t>
            </w:r>
            <w:r>
              <w:t># </w:t>
            </w:r>
            <w:r>
              <w:rPr>
                <w:noProof/>
              </w:rPr>
              <w:drawing>
                <wp:inline distT="0" distB="0" distL="0" distR="0" wp14:anchorId="4F6CA8BB" wp14:editId="4700FBD1">
                  <wp:extent cx="220980" cy="220980"/>
                  <wp:effectExtent l="0" t="0" r="762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rPr>
                <w:noProof/>
              </w:rPr>
              <w:drawing>
                <wp:inline distT="0" distB="0" distL="0" distR="0" wp14:anchorId="1691F8C9" wp14:editId="30B568B6">
                  <wp:extent cx="220980" cy="220980"/>
                  <wp:effectExtent l="0" t="0" r="762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rPr>
                <w:noProof/>
              </w:rPr>
              <w:drawing>
                <wp:inline distT="0" distB="0" distL="0" distR="0" wp14:anchorId="7901EB3E" wp14:editId="35AE4C5F">
                  <wp:extent cx="220980" cy="220980"/>
                  <wp:effectExtent l="0" t="0" r="762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t>照亮你我。</w:t>
            </w:r>
            <w:r>
              <w:t>[/cp]</w:t>
            </w:r>
          </w:p>
        </w:tc>
      </w:tr>
      <w:tr w:rsidR="00B1508E" w14:paraId="165C1ECF" w14:textId="77777777" w:rsidTr="00B104BB">
        <w:tc>
          <w:tcPr>
            <w:tcW w:w="1838" w:type="dxa"/>
            <w:tcPrChange w:id="386" w:author="曹 好" w:date="2022-06-03T17:04:00Z">
              <w:tcPr>
                <w:tcW w:w="4405" w:type="dxa"/>
              </w:tcPr>
            </w:tcPrChange>
          </w:tcPr>
          <w:p w14:paraId="43AA884E" w14:textId="7465FC7B" w:rsidR="00B1508E" w:rsidRDefault="005B539C">
            <w:pPr>
              <w:pPrChange w:id="387" w:author="曹 好" w:date="2022-06-03T15:37:00Z">
                <w:pPr>
                  <w:spacing w:before="156"/>
                  <w:ind w:firstLine="480"/>
                </w:pPr>
              </w:pPrChange>
            </w:pPr>
            <w:r>
              <w:rPr>
                <w:rFonts w:hint="eastAsia"/>
              </w:rPr>
              <w:t>其他诈骗</w:t>
            </w:r>
          </w:p>
        </w:tc>
        <w:tc>
          <w:tcPr>
            <w:tcW w:w="6972" w:type="dxa"/>
            <w:tcPrChange w:id="388" w:author="曹 好" w:date="2022-06-03T17:04:00Z">
              <w:tcPr>
                <w:tcW w:w="4405" w:type="dxa"/>
              </w:tcPr>
            </w:tcPrChange>
          </w:tcPr>
          <w:p w14:paraId="003BEF68" w14:textId="5E80DD73" w:rsidR="00B1508E" w:rsidRDefault="005B539C">
            <w:pPr>
              <w:pPrChange w:id="389" w:author="曹 好" w:date="2022-06-03T15:37:00Z">
                <w:pPr>
                  <w:spacing w:before="156"/>
                  <w:ind w:firstLine="480"/>
                </w:pPr>
              </w:pPrChange>
            </w:pPr>
            <w:r>
              <w:t>[cp]@-MCTinG: </w:t>
            </w:r>
            <w:r>
              <w:t>对不起，需要</w:t>
            </w:r>
            <w:proofErr w:type="gramStart"/>
            <w:r>
              <w:t>嫲</w:t>
            </w:r>
            <w:proofErr w:type="gramEnd"/>
            <w:r>
              <w:t>烦善良的路人</w:t>
            </w:r>
            <w:proofErr w:type="gramStart"/>
            <w:r>
              <w:t>邦忙</w:t>
            </w:r>
            <w:proofErr w:type="gramEnd"/>
            <w:r>
              <w:t>！䒸</w:t>
            </w:r>
            <w:r>
              <w:t>/</w:t>
            </w:r>
            <w:proofErr w:type="gramStart"/>
            <w:r>
              <w:t>癌让我</w:t>
            </w:r>
            <w:proofErr w:type="gramEnd"/>
            <w:r>
              <w:t>娃儿哭泣了无数次，我不想再看到他哭泣了！</w:t>
            </w:r>
            <w:r>
              <w:rPr>
                <w:noProof/>
              </w:rPr>
              <w:drawing>
                <wp:inline distT="0" distB="0" distL="0" distR="0" wp14:anchorId="75D5D836" wp14:editId="32FE3D42">
                  <wp:extent cx="220980" cy="22098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w:t>
            </w:r>
            <w:r>
              <w:t>泪</w:t>
            </w:r>
            <w:r>
              <w:t>][</w:t>
            </w:r>
            <w:r>
              <w:t>跪了</w:t>
            </w:r>
            <w:r>
              <w:t>][/cp]</w:t>
            </w:r>
          </w:p>
        </w:tc>
      </w:tr>
    </w:tbl>
    <w:p w14:paraId="04701D97" w14:textId="77777777" w:rsidR="00B1508E" w:rsidRPr="00B1508E" w:rsidRDefault="00B1508E">
      <w:pPr>
        <w:pPrChange w:id="390" w:author="曹 好" w:date="2022-06-03T15:37:00Z">
          <w:pPr>
            <w:spacing w:before="156"/>
            <w:ind w:firstLine="480"/>
          </w:pPr>
        </w:pPrChange>
      </w:pPr>
    </w:p>
    <w:p w14:paraId="6CA3CAD0" w14:textId="01C1A6A6" w:rsidR="00FA5B7D" w:rsidRDefault="00FA5B7D">
      <w:pPr>
        <w:pStyle w:val="3"/>
        <w:pPrChange w:id="391" w:author="曹 好" w:date="2022-06-03T15:37:00Z">
          <w:pPr>
            <w:pStyle w:val="3"/>
            <w:spacing w:before="156"/>
            <w:ind w:firstLine="562"/>
          </w:pPr>
        </w:pPrChange>
      </w:pPr>
      <w:proofErr w:type="spellStart"/>
      <w:r w:rsidRPr="004935D7">
        <w:rPr>
          <w:rFonts w:hint="eastAsia"/>
        </w:rPr>
        <w:t>TMix</w:t>
      </w:r>
      <w:proofErr w:type="spellEnd"/>
      <w:r>
        <w:rPr>
          <w:rFonts w:hint="eastAsia"/>
        </w:rPr>
        <w:t>：</w:t>
      </w:r>
      <w:r>
        <w:rPr>
          <w:rStyle w:val="af0"/>
        </w:rPr>
        <w:footnoteReference w:id="9"/>
      </w:r>
      <w:r w:rsidRPr="004935D7">
        <w:rPr>
          <w:rFonts w:hint="eastAsia"/>
        </w:rPr>
        <w:t>数据增强</w:t>
      </w:r>
      <w:r>
        <w:rPr>
          <w:rFonts w:hint="eastAsia"/>
        </w:rPr>
        <w:t>的</w:t>
      </w:r>
      <w:proofErr w:type="gramStart"/>
      <w:r>
        <w:rPr>
          <w:rFonts w:hint="eastAsia"/>
        </w:rPr>
        <w:t>半监督</w:t>
      </w:r>
      <w:proofErr w:type="gramEnd"/>
      <w:r w:rsidR="00500AC0">
        <w:rPr>
          <w:rFonts w:hint="eastAsia"/>
        </w:rPr>
        <w:t>诈骗信息识别</w:t>
      </w:r>
      <w:r w:rsidR="001E1011">
        <w:rPr>
          <w:rFonts w:hint="eastAsia"/>
        </w:rPr>
        <w:t>算法</w:t>
      </w:r>
    </w:p>
    <w:p w14:paraId="61C57577" w14:textId="6F3852D5" w:rsidR="001E1011" w:rsidRPr="001E1011" w:rsidRDefault="001E1011">
      <w:pPr>
        <w:pPrChange w:id="393" w:author="曹 好" w:date="2022-06-03T15:37:00Z">
          <w:pPr>
            <w:spacing w:before="156"/>
            <w:ind w:firstLine="480"/>
          </w:pPr>
        </w:pPrChange>
      </w:pPr>
      <w:r>
        <w:rPr>
          <w:rFonts w:hint="eastAsia"/>
        </w:rPr>
        <w:t>尽管研究表明监督学习表现出优异的性能，但是我们只能对社交网络存在的大量数据进行有限的标注，导致大量的无标签数据无法被利用，同时有监督学习，在打标签的过程中会浪费大量的时间、金钱和专业的人员不利于系统的快速迭代；同时随着社交网络平台监管的发展，诈骗分子的诈骗手段也在不断的改变，监管人员和诈骗分子的相互对抗导致新的诈骗形式和诈骗手段层出不穷。针对上面的问题，我们提出了一种数据增强的</w:t>
      </w:r>
      <w:proofErr w:type="gramStart"/>
      <w:r>
        <w:rPr>
          <w:rFonts w:hint="eastAsia"/>
        </w:rPr>
        <w:t>半监督</w:t>
      </w:r>
      <w:proofErr w:type="gramEnd"/>
      <w:r>
        <w:rPr>
          <w:rFonts w:hint="eastAsia"/>
        </w:rPr>
        <w:t>的诈骗信息检测技术。半监督学习只需要进行少量数据标注，还能有效利用大量的无标注数据；</w:t>
      </w:r>
    </w:p>
    <w:p w14:paraId="62A87B2E" w14:textId="77777777" w:rsidR="00FA5B7D" w:rsidRDefault="00FA5B7D">
      <w:pPr>
        <w:pPrChange w:id="394" w:author="曹 好" w:date="2022-06-03T15:37:00Z">
          <w:pPr>
            <w:spacing w:before="156"/>
            <w:ind w:firstLine="480"/>
          </w:pPr>
        </w:pPrChange>
      </w:pPr>
      <w:r>
        <w:rPr>
          <w:rFonts w:hint="eastAsia"/>
        </w:rPr>
        <w:t>目前传统</w:t>
      </w:r>
      <w:proofErr w:type="gramStart"/>
      <w:r>
        <w:rPr>
          <w:rFonts w:hint="eastAsia"/>
        </w:rPr>
        <w:t>半监督</w:t>
      </w:r>
      <w:proofErr w:type="gramEnd"/>
      <w:r>
        <w:rPr>
          <w:rFonts w:hint="eastAsia"/>
        </w:rPr>
        <w:t>的文本分类模型主要分为以下几类</w:t>
      </w:r>
      <w:r>
        <w:rPr>
          <w:rFonts w:hint="eastAsia"/>
        </w:rPr>
        <w:t>:</w:t>
      </w:r>
    </w:p>
    <w:p w14:paraId="748A8A05" w14:textId="77777777" w:rsidR="00FA5B7D" w:rsidRDefault="00FA5B7D">
      <w:pPr>
        <w:pStyle w:val="ab"/>
        <w:numPr>
          <w:ilvl w:val="0"/>
          <w:numId w:val="1"/>
        </w:numPr>
        <w:ind w:firstLineChars="0"/>
        <w:pPrChange w:id="395" w:author="曹 好" w:date="2022-06-03T15:37:00Z">
          <w:pPr>
            <w:pStyle w:val="ab"/>
            <w:numPr>
              <w:numId w:val="1"/>
            </w:numPr>
            <w:spacing w:before="156"/>
            <w:ind w:left="900" w:firstLineChars="0" w:hanging="420"/>
          </w:pPr>
        </w:pPrChange>
      </w:pPr>
      <w:r>
        <w:rPr>
          <w:rFonts w:hint="eastAsia"/>
        </w:rPr>
        <w:t>利用</w:t>
      </w:r>
      <w:r>
        <w:rPr>
          <w:rFonts w:hint="eastAsia"/>
        </w:rPr>
        <w:t>VAEs</w:t>
      </w:r>
      <w:r>
        <w:rPr>
          <w:rFonts w:hint="eastAsia"/>
        </w:rPr>
        <w:t>（</w:t>
      </w:r>
      <w:r>
        <w:rPr>
          <w:rFonts w:hint="eastAsia"/>
        </w:rPr>
        <w:t xml:space="preserve">variational auto encoders </w:t>
      </w:r>
      <w:r>
        <w:rPr>
          <w:rFonts w:hint="eastAsia"/>
        </w:rPr>
        <w:t>）变分自编码重构句子，通过学习重构句子的隐藏变量预测句子的标签，论文是</w:t>
      </w:r>
      <w:r>
        <w:rPr>
          <w:rFonts w:hint="eastAsia"/>
        </w:rPr>
        <w:t xml:space="preserve">(Chen et al., 2018; Yang et al., 2017; </w:t>
      </w:r>
      <w:proofErr w:type="spellStart"/>
      <w:r>
        <w:rPr>
          <w:rFonts w:hint="eastAsia"/>
        </w:rPr>
        <w:t>Gururanganet</w:t>
      </w:r>
      <w:proofErr w:type="spellEnd"/>
      <w:r>
        <w:rPr>
          <w:rFonts w:hint="eastAsia"/>
        </w:rPr>
        <w:t xml:space="preserve"> al., 2019)</w:t>
      </w:r>
    </w:p>
    <w:p w14:paraId="01DDDAC1" w14:textId="77777777" w:rsidR="00FA5B7D" w:rsidRDefault="00FA5B7D">
      <w:pPr>
        <w:pStyle w:val="ab"/>
        <w:numPr>
          <w:ilvl w:val="0"/>
          <w:numId w:val="1"/>
        </w:numPr>
        <w:ind w:firstLineChars="0"/>
        <w:pPrChange w:id="396" w:author="曹 好" w:date="2022-06-03T15:37:00Z">
          <w:pPr>
            <w:pStyle w:val="ab"/>
            <w:numPr>
              <w:numId w:val="1"/>
            </w:numPr>
            <w:spacing w:before="156"/>
            <w:ind w:left="900" w:firstLineChars="0" w:hanging="420"/>
          </w:pPr>
        </w:pPrChange>
      </w:pPr>
      <w:r>
        <w:rPr>
          <w:rFonts w:hint="eastAsia"/>
        </w:rPr>
        <w:t>通过</w:t>
      </w:r>
      <w:r>
        <w:rPr>
          <w:rFonts w:hint="eastAsia"/>
        </w:rPr>
        <w:t>self-training</w:t>
      </w:r>
      <w:r>
        <w:rPr>
          <w:rFonts w:hint="eastAsia"/>
        </w:rPr>
        <w:t>使模型对无标签的数据输出预测的置信度，论文</w:t>
      </w:r>
      <w:r>
        <w:rPr>
          <w:rFonts w:hint="eastAsia"/>
        </w:rPr>
        <w:t xml:space="preserve">Lee, 2013; </w:t>
      </w:r>
      <w:proofErr w:type="spellStart"/>
      <w:r>
        <w:rPr>
          <w:rFonts w:hint="eastAsia"/>
        </w:rPr>
        <w:t>Grandvalet</w:t>
      </w:r>
      <w:proofErr w:type="spellEnd"/>
      <w:r>
        <w:rPr>
          <w:rFonts w:hint="eastAsia"/>
        </w:rPr>
        <w:t xml:space="preserve"> and Bengio,2004; Meng et al., 2018)</w:t>
      </w:r>
    </w:p>
    <w:p w14:paraId="371DD82F" w14:textId="77777777" w:rsidR="00FA5B7D" w:rsidRDefault="00FA5B7D">
      <w:pPr>
        <w:pStyle w:val="ab"/>
        <w:numPr>
          <w:ilvl w:val="0"/>
          <w:numId w:val="1"/>
        </w:numPr>
        <w:ind w:firstLineChars="0"/>
        <w:pPrChange w:id="397" w:author="曹 好" w:date="2022-06-03T15:37:00Z">
          <w:pPr>
            <w:pStyle w:val="ab"/>
            <w:numPr>
              <w:numId w:val="1"/>
            </w:numPr>
            <w:spacing w:before="156"/>
            <w:ind w:left="900" w:firstLineChars="0" w:hanging="420"/>
          </w:pPr>
        </w:pPrChange>
      </w:pPr>
      <w:r>
        <w:rPr>
          <w:rFonts w:hint="eastAsia"/>
        </w:rPr>
        <w:t>通过添加对抗噪声或数据增强然后进行一致性训练，（</w:t>
      </w:r>
      <w:proofErr w:type="spellStart"/>
      <w:r>
        <w:rPr>
          <w:rFonts w:hint="eastAsia"/>
        </w:rPr>
        <w:t>Miy-ato</w:t>
      </w:r>
      <w:proofErr w:type="spellEnd"/>
      <w:r>
        <w:rPr>
          <w:rFonts w:hint="eastAsia"/>
        </w:rPr>
        <w:t xml:space="preserve"> et al., 2019, 2017) </w:t>
      </w:r>
      <w:r>
        <w:rPr>
          <w:rFonts w:hint="eastAsia"/>
        </w:rPr>
        <w:t>（</w:t>
      </w:r>
      <w:r>
        <w:rPr>
          <w:rFonts w:hint="eastAsia"/>
        </w:rPr>
        <w:t xml:space="preserve"> (</w:t>
      </w:r>
      <w:proofErr w:type="spellStart"/>
      <w:r>
        <w:rPr>
          <w:rFonts w:hint="eastAsia"/>
        </w:rPr>
        <w:t>Xieet</w:t>
      </w:r>
      <w:proofErr w:type="spellEnd"/>
      <w:r>
        <w:rPr>
          <w:rFonts w:hint="eastAsia"/>
        </w:rPr>
        <w:t xml:space="preserve"> al., 2019)</w:t>
      </w:r>
    </w:p>
    <w:p w14:paraId="0EFB5427" w14:textId="77777777" w:rsidR="00FA5B7D" w:rsidRDefault="00FA5B7D">
      <w:pPr>
        <w:pStyle w:val="ab"/>
        <w:numPr>
          <w:ilvl w:val="0"/>
          <w:numId w:val="1"/>
        </w:numPr>
        <w:ind w:firstLineChars="0"/>
        <w:pPrChange w:id="398" w:author="曹 好" w:date="2022-06-03T15:37:00Z">
          <w:pPr>
            <w:pStyle w:val="ab"/>
            <w:numPr>
              <w:numId w:val="1"/>
            </w:numPr>
            <w:spacing w:before="156"/>
            <w:ind w:left="900" w:firstLineChars="0" w:hanging="420"/>
          </w:pPr>
        </w:pPrChange>
      </w:pPr>
      <w:r>
        <w:rPr>
          <w:rFonts w:hint="eastAsia"/>
        </w:rPr>
        <w:t>使用大规模无标签数据进行预训练，然后使用有标签数据微调，</w:t>
      </w:r>
      <w:r>
        <w:rPr>
          <w:rFonts w:hint="eastAsia"/>
        </w:rPr>
        <w:t>(</w:t>
      </w:r>
      <w:proofErr w:type="spellStart"/>
      <w:r>
        <w:rPr>
          <w:rFonts w:hint="eastAsia"/>
        </w:rPr>
        <w:t>Devlinet</w:t>
      </w:r>
      <w:proofErr w:type="spellEnd"/>
      <w:r>
        <w:rPr>
          <w:rFonts w:hint="eastAsia"/>
        </w:rPr>
        <w:t xml:space="preserve"> al., 2019).</w:t>
      </w:r>
    </w:p>
    <w:p w14:paraId="5AD814D0" w14:textId="77777777" w:rsidR="00FA5B7D" w:rsidRDefault="00FA5B7D">
      <w:pPr>
        <w:pPrChange w:id="399" w:author="曹 好" w:date="2022-06-03T15:37:00Z">
          <w:pPr>
            <w:spacing w:before="156"/>
            <w:ind w:firstLineChars="200" w:firstLine="480"/>
          </w:pPr>
        </w:pPrChange>
      </w:pPr>
      <w:r>
        <w:rPr>
          <w:rFonts w:hint="eastAsia"/>
        </w:rPr>
        <w:lastRenderedPageBreak/>
        <w:t>上面的方法有一个问题就是分别使用的有标签和无标签数据，使得不能从标记的数据过渡到未标记的数据或从未标记的数据过渡到标记的数据，造成的结果就是大部分</w:t>
      </w:r>
      <w:proofErr w:type="gramStart"/>
      <w:r>
        <w:rPr>
          <w:rFonts w:hint="eastAsia"/>
        </w:rPr>
        <w:t>半监督</w:t>
      </w:r>
      <w:proofErr w:type="gramEnd"/>
      <w:r>
        <w:rPr>
          <w:rFonts w:hint="eastAsia"/>
        </w:rPr>
        <w:t>模型还是容易过拟合在有限的有标签数据的情况下。本文采用的</w:t>
      </w:r>
      <w:proofErr w:type="spellStart"/>
      <w:r w:rsidRPr="004935D7">
        <w:rPr>
          <w:rFonts w:hint="eastAsia"/>
        </w:rPr>
        <w:t>MixText</w:t>
      </w:r>
      <w:proofErr w:type="spellEnd"/>
      <w:r w:rsidRPr="004935D7">
        <w:rPr>
          <w:rFonts w:hint="eastAsia"/>
        </w:rPr>
        <w:t>是一种</w:t>
      </w:r>
      <w:r>
        <w:rPr>
          <w:rFonts w:hint="eastAsia"/>
        </w:rPr>
        <w:t>新型</w:t>
      </w:r>
      <w:proofErr w:type="gramStart"/>
      <w:r w:rsidRPr="004935D7">
        <w:rPr>
          <w:rFonts w:hint="eastAsia"/>
        </w:rPr>
        <w:t>半监督</w:t>
      </w:r>
      <w:proofErr w:type="gramEnd"/>
      <w:r w:rsidRPr="004935D7">
        <w:rPr>
          <w:rFonts w:hint="eastAsia"/>
        </w:rPr>
        <w:t>文本分类算法，</w:t>
      </w:r>
      <w:r>
        <w:rPr>
          <w:rFonts w:hint="eastAsia"/>
        </w:rPr>
        <w:t>其采用的</w:t>
      </w:r>
      <w:proofErr w:type="spellStart"/>
      <w:r w:rsidRPr="004935D7">
        <w:rPr>
          <w:rFonts w:hint="eastAsia"/>
        </w:rPr>
        <w:t>TMix</w:t>
      </w:r>
      <w:proofErr w:type="spellEnd"/>
      <w:r w:rsidRPr="004935D7">
        <w:rPr>
          <w:rFonts w:hint="eastAsia"/>
        </w:rPr>
        <w:t>数据增强方法通过在隐藏</w:t>
      </w:r>
      <w:r>
        <w:rPr>
          <w:rFonts w:hint="eastAsia"/>
        </w:rPr>
        <w:t>空间</w:t>
      </w:r>
      <w:r w:rsidRPr="004935D7">
        <w:rPr>
          <w:rFonts w:hint="eastAsia"/>
        </w:rPr>
        <w:t>插入文本向量</w:t>
      </w:r>
      <w:r>
        <w:rPr>
          <w:rFonts w:hint="eastAsia"/>
        </w:rPr>
        <w:t>，</w:t>
      </w:r>
      <w:r w:rsidRPr="004935D7">
        <w:rPr>
          <w:rFonts w:hint="eastAsia"/>
        </w:rPr>
        <w:t>通过数据增强来</w:t>
      </w:r>
      <w:r>
        <w:rPr>
          <w:rFonts w:hint="eastAsia"/>
        </w:rPr>
        <w:t>对</w:t>
      </w:r>
      <w:r w:rsidRPr="004935D7">
        <w:rPr>
          <w:rFonts w:hint="eastAsia"/>
        </w:rPr>
        <w:t>无标签数据</w:t>
      </w:r>
      <w:r>
        <w:rPr>
          <w:rFonts w:hint="eastAsia"/>
        </w:rPr>
        <w:t>打标签。</w:t>
      </w:r>
    </w:p>
    <w:p w14:paraId="2EA355B1" w14:textId="4A764D3E" w:rsidR="00FA5B7D" w:rsidRDefault="00FA5B7D">
      <w:pPr>
        <w:pStyle w:val="aff3"/>
        <w:pPrChange w:id="400" w:author="曹 好" w:date="2022-06-05T22:43:00Z">
          <w:pPr>
            <w:pStyle w:val="a9"/>
            <w:spacing w:before="156"/>
            <w:ind w:firstLine="420"/>
          </w:pPr>
        </w:pPrChange>
      </w:pPr>
      <w:r>
        <w:drawing>
          <wp:inline distT="0" distB="0" distL="0" distR="0" wp14:anchorId="20358F97" wp14:editId="009BEE9D">
            <wp:extent cx="2910273" cy="268986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9371" cy="2707512"/>
                    </a:xfrm>
                    <a:prstGeom prst="rect">
                      <a:avLst/>
                    </a:prstGeom>
                  </pic:spPr>
                </pic:pic>
              </a:graphicData>
            </a:graphic>
          </wp:inline>
        </w:drawing>
      </w:r>
    </w:p>
    <w:p w14:paraId="4B1B30E1" w14:textId="3392A277" w:rsidR="00FA5B7D" w:rsidRDefault="00FA5B7D">
      <w:pPr>
        <w:pStyle w:val="a9"/>
        <w:spacing w:after="312"/>
        <w:pPrChange w:id="401" w:author="曹 好" w:date="2022-06-03T15:37:00Z">
          <w:pPr>
            <w:pStyle w:val="a9"/>
            <w:spacing w:before="156"/>
            <w:ind w:firstLine="420"/>
          </w:pPr>
        </w:pPrChange>
      </w:pPr>
      <w:bookmarkStart w:id="402" w:name="_Ref97894615"/>
      <w:r>
        <w:rPr>
          <w:rFonts w:hint="eastAsia"/>
        </w:rPr>
        <w:t>图</w:t>
      </w:r>
      <w:r>
        <w:rPr>
          <w:rFonts w:hint="eastAsia"/>
        </w:rPr>
        <w:t xml:space="preserve"> </w:t>
      </w:r>
      <w:ins w:id="40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40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405" w:author="曹 好" w:date="2022-06-06T00:50:00Z">
        <w:r w:rsidR="00166C1F">
          <w:rPr>
            <w:noProof/>
          </w:rPr>
          <w:t>5</w:t>
        </w:r>
      </w:ins>
      <w:ins w:id="406" w:author="曹 好" w:date="2022-06-06T00:48:00Z">
        <w:r w:rsidR="00A50EBC">
          <w:fldChar w:fldCharType="end"/>
        </w:r>
      </w:ins>
      <w:del w:id="40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w:delText>
        </w:r>
        <w:r w:rsidR="00B23122" w:rsidDel="00AB2086">
          <w:fldChar w:fldCharType="end"/>
        </w:r>
      </w:del>
      <w:bookmarkEnd w:id="402"/>
      <w:r>
        <w:t xml:space="preserve"> </w:t>
      </w:r>
      <w:proofErr w:type="spellStart"/>
      <w:r>
        <w:rPr>
          <w:rFonts w:hint="eastAsia"/>
        </w:rPr>
        <w:t>TMix</w:t>
      </w:r>
      <w:proofErr w:type="spellEnd"/>
      <w:r>
        <w:rPr>
          <w:rFonts w:hint="eastAsia"/>
        </w:rPr>
        <w:t>结构</w:t>
      </w:r>
    </w:p>
    <w:p w14:paraId="6D2F0FD0" w14:textId="77777777" w:rsidR="00FA5B7D" w:rsidRPr="00C25F9D" w:rsidRDefault="00FA5B7D">
      <w:pPr>
        <w:pStyle w:val="4"/>
        <w:pPrChange w:id="408" w:author="曹 好" w:date="2022-06-03T15:37:00Z">
          <w:pPr>
            <w:pStyle w:val="41"/>
            <w:spacing w:before="156"/>
            <w:ind w:firstLine="482"/>
          </w:pPr>
        </w:pPrChange>
      </w:pPr>
      <w:proofErr w:type="spellStart"/>
      <w:r w:rsidRPr="00C25F9D">
        <w:rPr>
          <w:rFonts w:hint="eastAsia"/>
        </w:rPr>
        <w:t>Tmix</w:t>
      </w:r>
      <w:proofErr w:type="spellEnd"/>
      <w:r>
        <w:rPr>
          <w:rFonts w:hint="eastAsia"/>
        </w:rPr>
        <w:t>数据增强算法</w:t>
      </w:r>
    </w:p>
    <w:p w14:paraId="417E83DE" w14:textId="5E4E8F20" w:rsidR="00FA5B7D" w:rsidRDefault="00FA5B7D">
      <w:pPr>
        <w:pPrChange w:id="409" w:author="曹 好" w:date="2022-06-03T15:37:00Z">
          <w:pPr>
            <w:spacing w:before="156"/>
            <w:ind w:firstLine="480"/>
          </w:pPr>
        </w:pPrChange>
      </w:pPr>
      <w:proofErr w:type="spellStart"/>
      <w:r>
        <w:rPr>
          <w:rFonts w:hint="eastAsia"/>
        </w:rPr>
        <w:t>Tmix</w:t>
      </w:r>
      <w:proofErr w:type="spellEnd"/>
      <w:r>
        <w:rPr>
          <w:rFonts w:hint="eastAsia"/>
        </w:rPr>
        <w:t>结构如</w:t>
      </w:r>
      <w:r>
        <w:fldChar w:fldCharType="begin"/>
      </w:r>
      <w:r>
        <w:instrText xml:space="preserve"> </w:instrText>
      </w:r>
      <w:r>
        <w:rPr>
          <w:rFonts w:hint="eastAsia"/>
        </w:rPr>
        <w:instrText>REF _Ref97894615 \h</w:instrText>
      </w:r>
      <w:r>
        <w:instrText xml:space="preserve">  \* MERGEFORMAT </w:instrText>
      </w:r>
      <w:r>
        <w:fldChar w:fldCharType="separate"/>
      </w:r>
      <w:ins w:id="410" w:author="曹 好" w:date="2022-06-06T00:50:00Z">
        <w:r w:rsidR="00166C1F">
          <w:rPr>
            <w:rFonts w:hint="eastAsia"/>
          </w:rPr>
          <w:t>图</w:t>
        </w:r>
        <w:r w:rsidR="00166C1F">
          <w:rPr>
            <w:rFonts w:hint="eastAsia"/>
          </w:rPr>
          <w:t xml:space="preserve"> </w:t>
        </w:r>
        <w:r w:rsidR="00166C1F">
          <w:rPr>
            <w:noProof/>
          </w:rPr>
          <w:t>3</w:t>
        </w:r>
        <w:r w:rsidR="00166C1F">
          <w:rPr>
            <w:noProof/>
          </w:rPr>
          <w:noBreakHyphen/>
          <w:t>5</w:t>
        </w:r>
      </w:ins>
      <w:del w:id="411"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rPr>
            <w:noProof/>
          </w:rPr>
          <w:noBreakHyphen/>
          <w:delText>4</w:delText>
        </w:r>
      </w:del>
      <w:r>
        <w:fldChar w:fldCharType="end"/>
      </w:r>
      <w:r>
        <w:rPr>
          <w:rFonts w:hint="eastAsia"/>
        </w:rPr>
        <w:t>。具体的，</w:t>
      </w:r>
      <w:proofErr w:type="spellStart"/>
      <w:r>
        <w:rPr>
          <w:rFonts w:hint="eastAsia"/>
        </w:rPr>
        <w:t>Tmix</w:t>
      </w:r>
      <w:proofErr w:type="spellEnd"/>
      <w:r>
        <w:rPr>
          <w:rFonts w:hint="eastAsia"/>
        </w:rPr>
        <w:t>的主要思想类似于图片的</w:t>
      </w:r>
      <w:proofErr w:type="spellStart"/>
      <w:r>
        <w:rPr>
          <w:rFonts w:hint="eastAsia"/>
        </w:rPr>
        <w:t>Mixup</w:t>
      </w:r>
      <w:proofErr w:type="spellEnd"/>
      <w:r>
        <w:rPr>
          <w:rFonts w:hint="eastAsia"/>
        </w:rPr>
        <w:t>数据增强算法，图片的</w:t>
      </w:r>
      <w:proofErr w:type="spellStart"/>
      <w:r>
        <w:rPr>
          <w:rFonts w:hint="eastAsia"/>
        </w:rPr>
        <w:t>Mixup</w:t>
      </w:r>
      <w:proofErr w:type="spellEnd"/>
      <w:r>
        <w:rPr>
          <w:rFonts w:hint="eastAsia"/>
        </w:rPr>
        <w:t>数据增强算法是给定</w:t>
      </w:r>
      <w:r>
        <w:rPr>
          <w:rFonts w:hint="eastAsia"/>
        </w:rPr>
        <w:t>2</w:t>
      </w:r>
      <w:r>
        <w:rPr>
          <w:rFonts w:hint="eastAsia"/>
        </w:rPr>
        <w:t>个打了标签的点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和</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，其中</w:t>
      </w:r>
      <w:r>
        <w:rPr>
          <w:rFonts w:hint="eastAsia"/>
        </w:rPr>
        <w:t>x</w:t>
      </w:r>
      <w:r>
        <w:rPr>
          <w:rFonts w:hint="eastAsia"/>
        </w:rPr>
        <w:t>是图片，</w:t>
      </w:r>
      <w:r>
        <w:rPr>
          <w:rFonts w:hint="eastAsia"/>
        </w:rPr>
        <w:t>y</w:t>
      </w:r>
      <w:r>
        <w:rPr>
          <w:rFonts w:hint="eastAsia"/>
        </w:rPr>
        <w:t>是标签，算法是通过创建虚拟的训练集进行线性插入</w:t>
      </w:r>
      <w:r>
        <w:rPr>
          <w:rFonts w:hint="eastAsia"/>
        </w:rPr>
        <w:t>,</w:t>
      </w:r>
      <w:r w:rsidRPr="00C25F9D">
        <w:rPr>
          <w:rFonts w:hint="eastAsia"/>
        </w:rPr>
        <w:t xml:space="preserve"> </w:t>
      </w:r>
      <w:r>
        <w:rPr>
          <w:rFonts w:hint="eastAsia"/>
        </w:rPr>
        <w:t>其中λ∈</w:t>
      </w:r>
      <w:r>
        <w:rPr>
          <w:rFonts w:hint="eastAsia"/>
        </w:rPr>
        <w:t xml:space="preserve">[0,1], </w:t>
      </w:r>
      <w:r>
        <w:rPr>
          <w:rFonts w:hint="eastAsia"/>
        </w:rPr>
        <w:t>产生处理的新的虚拟训练集加入模型进行训练，</w:t>
      </w:r>
      <w:proofErr w:type="spellStart"/>
      <w:r>
        <w:rPr>
          <w:rFonts w:hint="eastAsia"/>
        </w:rPr>
        <w:t>Mixup</w:t>
      </w:r>
      <w:proofErr w:type="spellEnd"/>
      <w:r>
        <w:rPr>
          <w:rFonts w:hint="eastAsia"/>
        </w:rPr>
        <w:t>在连续的图片数据上表现很好。</w:t>
      </w:r>
    </w:p>
    <w:p w14:paraId="6B79777C" w14:textId="484F94AD" w:rsidR="008773D2" w:rsidRPr="008773D2" w:rsidRDefault="00A14B56">
      <w:pPr>
        <w:pPrChange w:id="412" w:author="曹 好" w:date="2022-06-03T15:37:00Z">
          <w:pPr>
            <w:spacing w:before="156"/>
            <w:ind w:firstLine="480"/>
          </w:pPr>
        </w:pPrChange>
      </w:pPr>
      <m:oMathPara>
        <m:oMath>
          <m:eqArr>
            <m:eqArrPr>
              <m:maxDist m:val="1"/>
              <m:ctrlPr>
                <w:ins w:id="413" w:author="曹 好" w:date="2022-06-03T17:35:00Z">
                  <w:rPr>
                    <w:rFonts w:ascii="Cambria Math" w:hAnsi="Cambria Math"/>
                    <w:i/>
                  </w:rPr>
                </w:ins>
              </m:ctrlPr>
            </m:eqArrPr>
            <m:e>
              <m:acc>
                <m:accPr>
                  <m:chr m:val="̃"/>
                  <m:ctrlPr>
                    <w:rPr>
                      <w:rFonts w:ascii="Cambria Math" w:hAnsi="Cambria Math"/>
                    </w:rPr>
                  </m:ctrlPr>
                </m:accPr>
                <m:e>
                  <m:r>
                    <m:rPr>
                      <m:sty m:val="b"/>
                    </m:rPr>
                    <w:rPr>
                      <w:rFonts w:ascii="Cambria Math" w:hAnsi="Cambria Math"/>
                    </w:rPr>
                    <m:t>x</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x</m:t>
                  </m:r>
                </m:e>
                <m:sub>
                  <m:r>
                    <w:rPr>
                      <w:rFonts w:ascii="Cambria Math" w:hAnsi="Cambria Math"/>
                    </w:rPr>
                    <m:t>j</m:t>
                  </m:r>
                </m:sub>
              </m:sSub>
              <m:r>
                <w:rPr>
                  <w:rFonts w:ascii="Cambria Math" w:hAnsi="Cambria Math"/>
                </w:rPr>
                <m:t>#</m:t>
              </m:r>
              <m:d>
                <m:dPr>
                  <m:ctrlPr>
                    <w:ins w:id="414" w:author="曹 好" w:date="2022-06-03T17:35:00Z">
                      <w:rPr>
                        <w:rFonts w:ascii="Cambria Math" w:hAnsi="Cambria Math"/>
                        <w:i/>
                      </w:rPr>
                    </w:ins>
                  </m:ctrlPr>
                </m:dPr>
                <m:e>
                  <m:r>
                    <w:ins w:id="415" w:author="曹 好" w:date="2022-06-03T17:37:00Z">
                      <w:rPr>
                        <w:rFonts w:ascii="Cambria Math" w:hAnsi="Cambria Math"/>
                        <w:i/>
                      </w:rPr>
                      <w:fldChar w:fldCharType="begin"/>
                    </w:ins>
                  </m:r>
                  <m:r>
                    <w:ins w:id="416" w:author="曹 好" w:date="2022-06-03T17:37:00Z">
                      <m:rPr>
                        <m:sty m:val="p"/>
                      </m:rPr>
                      <w:rPr>
                        <w:rFonts w:ascii="Cambria Math" w:hAnsi="Cambria Math"/>
                      </w:rPr>
                      <m:t xml:space="preserve"> AUTONUM  \* Arabic </m:t>
                    </w:ins>
                  </m:r>
                  <m:r>
                    <w:ins w:id="417" w:author="曹 好" w:date="2022-06-03T17:37:00Z">
                      <w:rPr>
                        <w:rFonts w:ascii="Cambria Math" w:hAnsi="Cambria Math"/>
                        <w:i/>
                      </w:rPr>
                      <w:fldChar w:fldCharType="end"/>
                    </w:ins>
                  </m:r>
                </m:e>
              </m:d>
            </m:e>
          </m:eqArr>
        </m:oMath>
      </m:oMathPara>
    </w:p>
    <w:p w14:paraId="7EC7CAE7" w14:textId="51BFE9F1" w:rsidR="008773D2" w:rsidRPr="008773D2" w:rsidRDefault="00A14B56" w:rsidP="008773D2">
      <w:pPr>
        <w:rPr>
          <w:ins w:id="418" w:author="曹 好" w:date="2022-06-03T17:37:00Z"/>
          <w:rPrChange w:id="419" w:author="曹 好" w:date="2022-06-03T17:37:00Z">
            <w:rPr>
              <w:ins w:id="420" w:author="曹 好" w:date="2022-06-03T17:37:00Z"/>
              <w:i/>
            </w:rPr>
          </w:rPrChange>
        </w:rPr>
      </w:pPr>
      <m:oMathPara>
        <m:oMath>
          <m:eqArr>
            <m:eqArrPr>
              <m:maxDist m:val="1"/>
              <m:ctrlPr>
                <w:ins w:id="421" w:author="曹 好" w:date="2022-06-03T17:37:00Z">
                  <w:rPr>
                    <w:rFonts w:ascii="Cambria Math" w:hAnsi="Cambria Math"/>
                    <w:i/>
                  </w:rPr>
                </w:ins>
              </m:ctrlPr>
            </m:eqArrPr>
            <m:e>
              <m:acc>
                <m:accPr>
                  <m:chr m:val="̃"/>
                  <m:ctrlPr>
                    <w:rPr>
                      <w:rFonts w:ascii="Cambria Math" w:hAnsi="Cambria Math"/>
                    </w:rPr>
                  </m:ctrlPr>
                </m:accPr>
                <m:e>
                  <m:r>
                    <m:rPr>
                      <m:sty m:val="b"/>
                    </m:rPr>
                    <w:rPr>
                      <w:rFonts w:ascii="Cambria Math" w:hAnsi="Cambria Math"/>
                    </w:rPr>
                    <m:t>y</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y</m:t>
                  </m:r>
                </m:e>
                <m:sub>
                  <m:r>
                    <w:rPr>
                      <w:rFonts w:ascii="Cambria Math" w:hAnsi="Cambria Math"/>
                    </w:rPr>
                    <m:t>j</m:t>
                  </m:r>
                </m:sub>
              </m:sSub>
              <m:r>
                <w:rPr>
                  <w:rFonts w:ascii="Cambria Math" w:hAnsi="Cambria Math"/>
                </w:rPr>
                <m:t>#</m:t>
              </m:r>
              <m:d>
                <m:dPr>
                  <m:ctrlPr>
                    <w:ins w:id="422" w:author="曹 好" w:date="2022-06-03T17:37:00Z">
                      <w:rPr>
                        <w:rFonts w:ascii="Cambria Math" w:hAnsi="Cambria Math"/>
                        <w:i/>
                      </w:rPr>
                    </w:ins>
                  </m:ctrlPr>
                </m:dPr>
                <m:e>
                  <m:r>
                    <w:ins w:id="423" w:author="曹 好" w:date="2022-06-03T17:37:00Z">
                      <w:rPr>
                        <w:rFonts w:ascii="Cambria Math" w:hAnsi="Cambria Math"/>
                        <w:i/>
                      </w:rPr>
                      <w:fldChar w:fldCharType="begin"/>
                    </w:ins>
                  </m:r>
                  <m:r>
                    <w:ins w:id="424" w:author="曹 好" w:date="2022-06-03T17:37:00Z">
                      <m:rPr>
                        <m:sty m:val="p"/>
                      </m:rPr>
                      <w:rPr>
                        <w:rFonts w:ascii="Cambria Math" w:hAnsi="Cambria Math"/>
                      </w:rPr>
                      <m:t xml:space="preserve"> AUTONUM  \* Arabic </m:t>
                    </w:ins>
                  </m:r>
                  <m:r>
                    <w:ins w:id="425" w:author="曹 好" w:date="2022-06-03T17:37:00Z">
                      <w:rPr>
                        <w:rFonts w:ascii="Cambria Math" w:hAnsi="Cambria Math"/>
                        <w:i/>
                      </w:rPr>
                      <w:fldChar w:fldCharType="end"/>
                    </w:ins>
                  </m:r>
                </m:e>
              </m:d>
            </m:e>
          </m:eqArr>
        </m:oMath>
      </m:oMathPara>
    </w:p>
    <w:p w14:paraId="2D95A54E" w14:textId="2BB3DB5F" w:rsidR="00FA5B7D" w:rsidRDefault="00FA5B7D">
      <w:pPr>
        <w:pPrChange w:id="426" w:author="曹 好" w:date="2022-06-03T15:37:00Z">
          <w:pPr>
            <w:spacing w:before="156"/>
            <w:ind w:firstLine="480"/>
          </w:pPr>
        </w:pPrChange>
      </w:pPr>
    </w:p>
    <w:p w14:paraId="60F36A04" w14:textId="77777777" w:rsidR="00FA5B7D" w:rsidRDefault="00FA5B7D">
      <w:pPr>
        <w:pPrChange w:id="427" w:author="曹 好" w:date="2022-06-03T15:37:00Z">
          <w:pPr>
            <w:spacing w:before="156"/>
            <w:ind w:firstLine="480"/>
          </w:pPr>
        </w:pPrChange>
      </w:pPr>
      <w:r w:rsidRPr="00422731">
        <w:rPr>
          <w:rFonts w:ascii="Arial" w:hAnsi="Arial" w:cs="Arial"/>
          <w:shd w:val="clear" w:color="auto" w:fill="FFFFFF"/>
        </w:rPr>
        <w:t>由于文本的输入是离散的，因此不能直接输入层直接进行</w:t>
      </w:r>
      <w:proofErr w:type="spellStart"/>
      <w:r w:rsidRPr="00422731">
        <w:rPr>
          <w:rFonts w:ascii="Arial" w:hAnsi="Arial" w:cs="Arial"/>
          <w:shd w:val="clear" w:color="auto" w:fill="FFFFFF"/>
        </w:rPr>
        <w:t>Mixup</w:t>
      </w:r>
      <w:proofErr w:type="spellEnd"/>
      <w:r w:rsidRPr="00422731">
        <w:rPr>
          <w:rFonts w:ascii="Arial" w:hAnsi="Arial" w:cs="Arial" w:hint="eastAsia"/>
          <w:shd w:val="clear" w:color="auto" w:fill="FFFFFF"/>
        </w:rPr>
        <w:t>，</w:t>
      </w:r>
      <w:proofErr w:type="spellStart"/>
      <w:r w:rsidRPr="00422731">
        <w:rPr>
          <w:rFonts w:hint="eastAsia"/>
        </w:rPr>
        <w:t>Tmix</w:t>
      </w:r>
      <w:proofErr w:type="spellEnd"/>
      <w:r w:rsidRPr="00422731">
        <w:rPr>
          <w:rFonts w:hint="eastAsia"/>
        </w:rPr>
        <w:t>在文本的隐藏空间进行插入，给定一个句子，然后使用</w:t>
      </w:r>
      <w:r w:rsidRPr="00422731">
        <w:rPr>
          <w:rFonts w:hint="eastAsia"/>
        </w:rPr>
        <w:t>Bert</w:t>
      </w:r>
      <w:r w:rsidRPr="00422731">
        <w:rPr>
          <w:rFonts w:hint="eastAsia"/>
        </w:rPr>
        <w:t>模型，将句子编码为连续的向量，假设模型的层数是</w:t>
      </w:r>
      <w:r w:rsidRPr="00422731">
        <w:rPr>
          <w:rFonts w:hint="eastAsia"/>
        </w:rPr>
        <w:t>L</w:t>
      </w:r>
      <w:r w:rsidRPr="00422731">
        <w:rPr>
          <w:rFonts w:hint="eastAsia"/>
        </w:rPr>
        <w:t>，我们选择</w:t>
      </w:r>
      <w:proofErr w:type="spellStart"/>
      <w:r w:rsidRPr="00422731">
        <w:rPr>
          <w:rFonts w:hint="eastAsia"/>
        </w:rPr>
        <w:t>mixup</w:t>
      </w:r>
      <w:proofErr w:type="spellEnd"/>
      <w:r w:rsidRPr="00422731">
        <w:rPr>
          <w:rFonts w:hint="eastAsia"/>
        </w:rPr>
        <w:t>插入的层是</w:t>
      </w:r>
      <w:r w:rsidRPr="00422731">
        <w:rPr>
          <w:rFonts w:hint="eastAsia"/>
        </w:rPr>
        <w:t>m</w:t>
      </w:r>
      <w:r w:rsidRPr="00422731">
        <w:rPr>
          <w:rFonts w:hint="eastAsia"/>
        </w:rPr>
        <w:t>层，</w:t>
      </w:r>
      <w:r w:rsidRPr="00422731">
        <w:rPr>
          <w:rFonts w:hint="eastAsia"/>
        </w:rPr>
        <w:t xml:space="preserve"> m</w:t>
      </w:r>
      <w:r w:rsidRPr="00422731">
        <w:rPr>
          <w:rFonts w:hint="eastAsia"/>
        </w:rPr>
        <w:t>∈</w:t>
      </w:r>
      <w:r w:rsidRPr="00422731">
        <w:rPr>
          <w:rFonts w:hint="eastAsia"/>
        </w:rPr>
        <w:t>[0,L]</w:t>
      </w:r>
      <w:r w:rsidRPr="00422731">
        <w:rPr>
          <w:rFonts w:hint="eastAsia"/>
        </w:rPr>
        <w:t>。</w:t>
      </w:r>
      <w:proofErr w:type="spellStart"/>
      <w:r w:rsidRPr="00422731">
        <w:rPr>
          <w:rFonts w:hint="eastAsia"/>
        </w:rPr>
        <w:t>TMix</w:t>
      </w:r>
      <w:proofErr w:type="spellEnd"/>
      <w:r w:rsidRPr="00422731">
        <w:rPr>
          <w:rFonts w:hint="eastAsia"/>
        </w:rPr>
        <w:t>有</w:t>
      </w:r>
      <w:r w:rsidRPr="00422731">
        <w:rPr>
          <w:rFonts w:hint="eastAsia"/>
        </w:rPr>
        <w:t>2</w:t>
      </w:r>
      <w:r w:rsidRPr="00422731">
        <w:rPr>
          <w:rFonts w:hint="eastAsia"/>
        </w:rPr>
        <w:t>个文本输入，然后把它们在隐藏层融合，因为组合是连续的，所以</w:t>
      </w:r>
      <w:proofErr w:type="spellStart"/>
      <w:r w:rsidRPr="00422731">
        <w:rPr>
          <w:rFonts w:hint="eastAsia"/>
        </w:rPr>
        <w:t>Tmix</w:t>
      </w:r>
      <w:proofErr w:type="spellEnd"/>
      <w:r w:rsidRPr="00422731">
        <w:rPr>
          <w:rFonts w:hint="eastAsia"/>
        </w:rPr>
        <w:t>可以创建无限多的</w:t>
      </w:r>
      <w:r w:rsidRPr="00422731">
        <w:rPr>
          <w:rFonts w:hint="eastAsia"/>
        </w:rPr>
        <w:lastRenderedPageBreak/>
        <w:t>增强样本，因此可以极大的避免过拟合问题</w:t>
      </w:r>
      <w:r w:rsidRPr="00564F26">
        <w:rPr>
          <w:rFonts w:hint="eastAsia"/>
        </w:rPr>
        <w:t>。</w:t>
      </w:r>
    </w:p>
    <w:p w14:paraId="7536FCA2" w14:textId="46292B0D" w:rsidR="00FA5B7D" w:rsidRDefault="00FA5B7D">
      <w:pPr>
        <w:pPrChange w:id="428" w:author="曹 好" w:date="2022-06-03T15:37:00Z">
          <w:pPr>
            <w:spacing w:before="156"/>
            <w:ind w:firstLine="480"/>
          </w:pPr>
        </w:pPrChange>
      </w:pPr>
      <w:r w:rsidRPr="00996FE0">
        <w:rPr>
          <w:rFonts w:hint="eastAsia"/>
        </w:rPr>
        <w:t>l</w:t>
      </w:r>
      <w:r w:rsidRPr="00996FE0">
        <w:rPr>
          <w:rFonts w:hint="eastAsia"/>
        </w:rPr>
        <w:t>是在</w:t>
      </w:r>
      <m:oMath>
        <m:r>
          <w:rPr>
            <w:rFonts w:ascii="Cambria Math" w:hAnsi="Cambria Math"/>
          </w:rPr>
          <m:t>[1, m]</m:t>
        </m:r>
      </m:oMath>
      <w:r w:rsidRPr="00996FE0">
        <w:rPr>
          <w:rFonts w:hint="eastAsia"/>
        </w:rPr>
        <w:t>层间，</w:t>
      </w:r>
      <m:oMath>
        <m:sSub>
          <m:sSubPr>
            <m:ctrlPr>
              <w:rPr>
                <w:rFonts w:ascii="Cambria Math" w:hAnsi="Cambria Math"/>
                <w:i/>
              </w:rPr>
            </m:ctrlPr>
          </m:sSubPr>
          <m:e>
            <m:r>
              <w:rPr>
                <w:rFonts w:ascii="Cambria Math" w:hAnsi="Cambria Math" w:hint="eastAsia"/>
              </w:rPr>
              <m:t>g</m:t>
            </m:r>
          </m:e>
          <m:sub>
            <m:r>
              <w:rPr>
                <w:rFonts w:ascii="Cambria Math" w:hAnsi="Cambria Math" w:hint="eastAsia"/>
              </w:rPr>
              <m:t>l</m:t>
            </m:r>
          </m:sub>
        </m:sSub>
      </m:oMath>
      <w:r w:rsidRPr="00996FE0">
        <w:rPr>
          <w:rFonts w:hint="eastAsia"/>
        </w:rPr>
        <w:t>是表示第</w:t>
      </w:r>
      <w:r w:rsidRPr="00996FE0">
        <w:rPr>
          <w:rFonts w:hint="eastAsia"/>
        </w:rPr>
        <w:t>l</w:t>
      </w:r>
      <w:r w:rsidRPr="00996FE0">
        <w:rPr>
          <w:rFonts w:hint="eastAsia"/>
        </w:rPr>
        <w:t>层的计算公式，</w:t>
      </w:r>
      <m:oMath>
        <m:r>
          <w:rPr>
            <w:rFonts w:ascii="Cambria Math" w:hAnsi="Cambria Math" w:hint="eastAsia"/>
          </w:rPr>
          <m:t>θ</m:t>
        </m:r>
      </m:oMath>
      <w:r w:rsidRPr="00996FE0">
        <w:rPr>
          <w:rFonts w:hint="eastAsia"/>
        </w:rPr>
        <w:t>是参数，第</w:t>
      </w:r>
      <w:r>
        <w:t>l</w:t>
      </w:r>
      <w:r w:rsidRPr="00996FE0">
        <w:rPr>
          <w:rFonts w:hint="eastAsia"/>
        </w:rPr>
        <w:t>层的变量表示为</w:t>
      </w:r>
    </w:p>
    <w:p w14:paraId="34656678" w14:textId="25D0A845" w:rsidR="004039FB" w:rsidRPr="004039FB" w:rsidRDefault="00A14B56">
      <w:pPr>
        <w:pPrChange w:id="429" w:author="曹 好" w:date="2022-06-03T15:37:00Z">
          <w:pPr>
            <w:spacing w:before="156"/>
            <w:ind w:firstLine="480"/>
          </w:pPr>
        </w:pPrChange>
      </w:pPr>
      <m:oMathPara>
        <m:oMath>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i</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∈[1,</m:t>
          </m:r>
          <m:r>
            <w:rPr>
              <w:rFonts w:ascii="Cambria Math" w:hAnsi="Cambria Math"/>
            </w:rPr>
            <m:t>m</m:t>
          </m:r>
          <m:r>
            <m:rPr>
              <m:sty m:val="p"/>
            </m:rPr>
            <w:rPr>
              <w:rFonts w:ascii="Cambria Math" w:hAnsi="Cambria Math"/>
            </w:rPr>
            <m:t>]</m:t>
          </m:r>
        </m:oMath>
      </m:oMathPara>
    </w:p>
    <w:p w14:paraId="5986C33E" w14:textId="06FBB566" w:rsidR="00FA5B7D" w:rsidRDefault="00A14B56">
      <w:pPr>
        <w:pPrChange w:id="430" w:author="曹 好" w:date="2022-06-03T15:37:00Z">
          <w:pPr>
            <w:spacing w:before="156"/>
            <w:ind w:firstLine="480"/>
          </w:pPr>
        </w:pPrChange>
      </w:pPr>
      <m:oMathPara>
        <m:oMath>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j</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j</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∈[1,</m:t>
          </m:r>
          <m:r>
            <w:rPr>
              <w:rFonts w:ascii="Cambria Math" w:hAnsi="Cambria Math"/>
            </w:rPr>
            <m:t>m</m:t>
          </m:r>
          <m:r>
            <m:rPr>
              <m:sty m:val="p"/>
            </m:rPr>
            <w:rPr>
              <w:rFonts w:ascii="Cambria Math" w:hAnsi="Cambria Math"/>
            </w:rPr>
            <m:t>]</m:t>
          </m:r>
        </m:oMath>
      </m:oMathPara>
    </w:p>
    <w:p w14:paraId="21FD0D0C" w14:textId="38DDFF25" w:rsidR="00FA5B7D" w:rsidRDefault="00FA5B7D">
      <w:pPr>
        <w:pPrChange w:id="431" w:author="曹 好" w:date="2022-06-03T15:37:00Z">
          <w:pPr>
            <w:spacing w:before="156"/>
            <w:ind w:firstLine="480"/>
          </w:pPr>
        </w:pPrChange>
      </w:pPr>
      <w:r>
        <w:rPr>
          <w:rFonts w:hint="eastAsia"/>
        </w:rPr>
        <w:t>第</w:t>
      </w:r>
      <w:r>
        <w:rPr>
          <w:rFonts w:hint="eastAsia"/>
        </w:rPr>
        <w:t>m</w:t>
      </w:r>
      <w:r>
        <w:rPr>
          <w:rFonts w:hint="eastAsia"/>
        </w:rPr>
        <w:t>层的表达式为</w:t>
      </w:r>
    </w:p>
    <w:p w14:paraId="379200A3" w14:textId="32FC3A1D" w:rsidR="004039FB" w:rsidRPr="004039FB" w:rsidRDefault="00A14B56">
      <w:pPr>
        <w:pPrChange w:id="432" w:author="曹 好" w:date="2022-06-03T15:37:00Z">
          <w:pPr>
            <w:spacing w:before="156"/>
            <w:ind w:firstLine="480"/>
          </w:pPr>
        </w:pPrChange>
      </w:pPr>
      <m:oMathPara>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m</m:t>
              </m:r>
            </m:sub>
          </m:sSub>
          <m:r>
            <m:rPr>
              <m:sty m:val="p"/>
            </m:rPr>
            <w:rPr>
              <w:rFonts w:ascii="Cambria Math" w:hAnsi="Cambria Math"/>
            </w:rPr>
            <m:t>=</m:t>
          </m:r>
          <m:r>
            <w:rPr>
              <w:rFonts w:ascii="Cambria Math" w:hAnsi="Cambria Math"/>
            </w:rPr>
            <m:t>λ</m:t>
          </m:r>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i</m:t>
              </m:r>
            </m:sup>
          </m:sSubSup>
          <m:r>
            <m:rPr>
              <m:sty m:val="p"/>
            </m:rPr>
            <w:rPr>
              <w:rFonts w:ascii="Cambria Math" w:hAnsi="Cambria Math"/>
            </w:rPr>
            <m:t>+(1-</m:t>
          </m:r>
          <m:r>
            <w:rPr>
              <w:rFonts w:ascii="Cambria Math" w:hAnsi="Cambria Math"/>
            </w:rPr>
            <m:t>λ</m:t>
          </m:r>
          <m:r>
            <m:rPr>
              <m:sty m:val="p"/>
            </m:rPr>
            <w:rPr>
              <w:rFonts w:ascii="Cambria Math" w:hAnsi="Cambria Math"/>
            </w:rPr>
            <m:t>)</m:t>
          </m:r>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j</m:t>
              </m:r>
            </m:sup>
          </m:sSubSup>
        </m:oMath>
      </m:oMathPara>
    </w:p>
    <w:p w14:paraId="03EA51F1" w14:textId="7A101813" w:rsidR="00FA5B7D" w:rsidRDefault="00A14B56">
      <w:pPr>
        <w:pPrChange w:id="433" w:author="曹 好" w:date="2022-06-03T15:37:00Z">
          <w:pPr>
            <w:spacing w:before="156"/>
            <w:ind w:firstLine="480"/>
          </w:pPr>
        </w:pPrChange>
      </w:pPr>
      <m:oMathPara>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r>
                    <m:rPr>
                      <m:sty m:val="p"/>
                    </m:rPr>
                    <w:rPr>
                      <w:rFonts w:ascii="Cambria Math" w:hAnsi="Cambria Math"/>
                    </w:rPr>
                    <m:t>-1</m:t>
                  </m:r>
                </m:sub>
              </m:sSub>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L</m:t>
          </m:r>
          <m:r>
            <m:rPr>
              <m:sty m:val="p"/>
            </m:rPr>
            <w:rPr>
              <w:rFonts w:ascii="Cambria Math" w:hAnsi="Cambria Math"/>
            </w:rPr>
            <m:t>]</m:t>
          </m:r>
        </m:oMath>
      </m:oMathPara>
    </w:p>
    <w:p w14:paraId="4F563017" w14:textId="66AB61F6" w:rsidR="00FA5B7D" w:rsidRDefault="00FA5B7D">
      <w:pPr>
        <w:pPrChange w:id="434" w:author="曹 好" w:date="2022-06-03T15:37:00Z">
          <w:pPr>
            <w:spacing w:before="156"/>
            <w:ind w:firstLine="480"/>
          </w:pPr>
        </w:pPrChange>
      </w:pPr>
      <w:r>
        <w:rPr>
          <w:rFonts w:hint="eastAsia"/>
        </w:rPr>
        <w:t>其中</w:t>
      </w:r>
      <w:r w:rsidRPr="00996FE0">
        <w:rPr>
          <w:rFonts w:hint="eastAsia"/>
        </w:rPr>
        <w:t>混合的参数</w:t>
      </w:r>
      <m:oMath>
        <m:r>
          <w:rPr>
            <w:rFonts w:ascii="Cambria Math" w:hAnsi="Cambria Math" w:hint="eastAsia"/>
          </w:rPr>
          <m:t>λ</m:t>
        </m:r>
      </m:oMath>
      <w:r w:rsidRPr="00996FE0">
        <w:rPr>
          <w:rFonts w:hint="eastAsia"/>
        </w:rPr>
        <w:t>属于</w:t>
      </w:r>
      <w:r w:rsidRPr="00996FE0">
        <w:rPr>
          <w:rFonts w:hint="eastAsia"/>
        </w:rPr>
        <w:t>Beta</w:t>
      </w:r>
      <w:r w:rsidRPr="00996FE0">
        <w:rPr>
          <w:rFonts w:hint="eastAsia"/>
        </w:rPr>
        <w:t>分布，</w:t>
      </w:r>
      <m:oMath>
        <m:r>
          <w:rPr>
            <w:rFonts w:ascii="Cambria Math" w:hAnsi="Cambria Math" w:hint="eastAsia"/>
          </w:rPr>
          <m:t>α</m:t>
        </m:r>
      </m:oMath>
      <w:r w:rsidRPr="00996FE0">
        <w:rPr>
          <w:rFonts w:hint="eastAsia"/>
        </w:rPr>
        <w:t>是超参数，是</w:t>
      </w:r>
      <w:r w:rsidRPr="00996FE0">
        <w:rPr>
          <w:rFonts w:hint="eastAsia"/>
        </w:rPr>
        <w:t>Beta</w:t>
      </w:r>
      <w:r w:rsidRPr="00996FE0">
        <w:rPr>
          <w:rFonts w:hint="eastAsia"/>
        </w:rPr>
        <w:t>分布的参数</w:t>
      </w:r>
      <w:r>
        <w:rPr>
          <w:rFonts w:hint="eastAsia"/>
        </w:rPr>
        <w:t>,</w:t>
      </w:r>
      <w:r w:rsidRPr="00996FE0">
        <w:rPr>
          <w:rFonts w:hint="eastAsia"/>
        </w:rPr>
        <w:t>表示公式如下</w:t>
      </w:r>
    </w:p>
    <w:p w14:paraId="57DA0789" w14:textId="59922644" w:rsidR="00C45D23" w:rsidRPr="00C45D23" w:rsidRDefault="00C45D23">
      <w:pPr>
        <w:pPrChange w:id="435" w:author="曹 好" w:date="2022-06-03T15:37:00Z">
          <w:pPr>
            <w:spacing w:before="156"/>
            <w:ind w:firstLine="480"/>
          </w:pPr>
        </w:pPrChange>
      </w:pPr>
      <m:oMathPara>
        <m:oMath>
          <m:r>
            <w:rPr>
              <w:rFonts w:ascii="Cambria Math" w:hAnsi="Cambria Math"/>
            </w:rPr>
            <m:t>λ</m:t>
          </m:r>
          <m:r>
            <m:rPr>
              <m:sty m:val="p"/>
            </m:rPr>
            <w:rPr>
              <w:rFonts w:ascii="Cambria Math" w:hAnsi="Cambria Math"/>
            </w:rPr>
            <m:t>∼Beta⁡(</m:t>
          </m:r>
          <m:r>
            <w:rPr>
              <w:rFonts w:ascii="Cambria Math" w:hAnsi="Cambria Math"/>
            </w:rPr>
            <m:t>α</m:t>
          </m:r>
          <m:r>
            <m:rPr>
              <m:sty m:val="p"/>
            </m:rPr>
            <w:rPr>
              <w:rFonts w:ascii="Cambria Math" w:hAnsi="Cambria Math"/>
            </w:rPr>
            <m:t>,</m:t>
          </m:r>
          <m:r>
            <w:rPr>
              <w:rFonts w:ascii="Cambria Math" w:hAnsi="Cambria Math"/>
            </w:rPr>
            <m:t>α</m:t>
          </m:r>
          <m:r>
            <m:rPr>
              <m:sty m:val="p"/>
            </m:rPr>
            <w:rPr>
              <w:rFonts w:ascii="Cambria Math" w:hAnsi="Cambria Math"/>
            </w:rPr>
            <m:t>)</m:t>
          </m:r>
        </m:oMath>
      </m:oMathPara>
    </w:p>
    <w:p w14:paraId="387FBC45" w14:textId="1442A518" w:rsidR="00FA5B7D" w:rsidRDefault="00C45D23">
      <w:pPr>
        <w:pPrChange w:id="436" w:author="曹 好" w:date="2022-06-03T15:37:00Z">
          <w:pPr>
            <w:spacing w:before="156"/>
            <w:ind w:firstLine="480"/>
          </w:pPr>
        </w:pPrChange>
      </w:pPr>
      <m:oMathPara>
        <m:oMath>
          <m:r>
            <w:rPr>
              <w:rFonts w:ascii="Cambria Math" w:hAnsi="Cambria Math"/>
            </w:rPr>
            <m:t>λ</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λ</m:t>
          </m:r>
          <m:r>
            <m:rPr>
              <m:sty m:val="p"/>
            </m:rPr>
            <w:rPr>
              <w:rFonts w:ascii="Cambria Math" w:hAnsi="Cambria Math"/>
            </w:rPr>
            <m:t>,1-</m:t>
          </m:r>
          <m:r>
            <w:rPr>
              <w:rFonts w:ascii="Cambria Math" w:hAnsi="Cambria Math"/>
            </w:rPr>
            <m:t>λ</m:t>
          </m:r>
          <m:r>
            <m:rPr>
              <m:sty m:val="p"/>
            </m:rPr>
            <w:rPr>
              <w:rFonts w:ascii="Cambria Math" w:hAnsi="Cambria Math"/>
            </w:rPr>
            <m:t>)</m:t>
          </m:r>
        </m:oMath>
      </m:oMathPara>
    </w:p>
    <w:p w14:paraId="17667BB6" w14:textId="77777777" w:rsidR="00FA5B7D" w:rsidRDefault="00FA5B7D">
      <w:pPr>
        <w:pPrChange w:id="437" w:author="曹 好" w:date="2022-06-03T15:37:00Z">
          <w:pPr>
            <w:spacing w:before="156"/>
            <w:ind w:firstLine="480"/>
          </w:pPr>
        </w:pPrChange>
      </w:pPr>
      <w:r>
        <w:rPr>
          <w:rFonts w:hint="eastAsia"/>
        </w:rPr>
        <w:t>同时，</w:t>
      </w:r>
      <w:r w:rsidRPr="00996FE0">
        <w:rPr>
          <w:rFonts w:hint="eastAsia"/>
        </w:rPr>
        <w:t>标签</w:t>
      </w:r>
      <w:r>
        <w:rPr>
          <w:rFonts w:hint="eastAsia"/>
        </w:rPr>
        <w:t>和</w:t>
      </w:r>
      <w:r w:rsidRPr="00996FE0">
        <w:rPr>
          <w:rFonts w:hint="eastAsia"/>
        </w:rPr>
        <w:t>文本做</w:t>
      </w:r>
      <w:r>
        <w:rPr>
          <w:rFonts w:hint="eastAsia"/>
        </w:rPr>
        <w:t>相同</w:t>
      </w:r>
      <w:r w:rsidRPr="00996FE0">
        <w:rPr>
          <w:rFonts w:hint="eastAsia"/>
        </w:rPr>
        <w:t>混合处理，然后就得到了对应的标签</w:t>
      </w:r>
      <m:oMath>
        <m:acc>
          <m:accPr>
            <m:chr m:val="̃"/>
            <m:ctrlPr>
              <w:rPr>
                <w:rFonts w:ascii="Cambria Math" w:hAnsi="Cambria Math"/>
                <w:i/>
              </w:rPr>
            </m:ctrlPr>
          </m:accPr>
          <m:e>
            <m:r>
              <w:rPr>
                <w:rFonts w:ascii="Cambria Math" w:hAnsi="Cambria Math"/>
              </w:rPr>
              <m:t>y</m:t>
            </m:r>
          </m:e>
        </m:acc>
      </m:oMath>
      <w:r w:rsidRPr="00996FE0">
        <w:rPr>
          <w:rFonts w:hint="eastAsia"/>
        </w:rPr>
        <w:t>，所以得到最终的文本标签对</w:t>
      </w:r>
      <m:oMath>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l</m:t>
                </m:r>
              </m:sub>
            </m:sSub>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m:t>
        </m:r>
      </m:oMath>
      <w:r>
        <w:rPr>
          <w:rFonts w:hint="eastAsia"/>
        </w:rPr>
        <w:t>。</w:t>
      </w:r>
    </w:p>
    <w:p w14:paraId="51A4A406" w14:textId="77777777" w:rsidR="00FA5B7D" w:rsidRPr="00A7310B" w:rsidRDefault="00FA5B7D" w:rsidP="00186ECD">
      <w:pPr>
        <w:pStyle w:val="ab"/>
        <w:numPr>
          <w:ilvl w:val="0"/>
          <w:numId w:val="2"/>
        </w:numPr>
        <w:ind w:firstLineChars="0"/>
      </w:pPr>
      <w:r w:rsidRPr="00A7310B">
        <w:rPr>
          <w:rFonts w:hint="eastAsia"/>
        </w:rPr>
        <w:t>伪标签</w:t>
      </w:r>
    </w:p>
    <w:p w14:paraId="343548C8" w14:textId="77777777" w:rsidR="00FA5B7D" w:rsidRDefault="00FA5B7D" w:rsidP="00186ECD">
      <w:pPr>
        <w:pStyle w:val="ab"/>
        <w:ind w:firstLine="480"/>
      </w:pPr>
      <w:r>
        <w:rPr>
          <w:rFonts w:hint="eastAsia"/>
        </w:rPr>
        <w:t>给定有限的数据集</w:t>
      </w:r>
      <m:oMath>
        <m:r>
          <w:rPr>
            <w:rFonts w:ascii="Cambria Math" w:hAnsi="Cambria Math" w:hint="eastAsia"/>
          </w:rPr>
          <m:t>X</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w:rPr>
                <w:rFonts w:ascii="Cambria Math" w:hAnsi="Cambria Math"/>
              </w:rPr>
              <m:t>n</m:t>
            </m:r>
          </m:sub>
        </m:sSub>
        <m:r>
          <m:rPr>
            <m:sty m:val="p"/>
          </m:rPr>
          <w:rPr>
            <w:rFonts w:ascii="Cambria Math" w:hAnsi="Cambria Math"/>
          </w:rPr>
          <m:t>}</m:t>
        </m:r>
      </m:oMath>
      <w:r>
        <w:rPr>
          <w:rFonts w:hint="eastAsia"/>
        </w:rPr>
        <w:t>，以及对应着的标签</w:t>
      </w:r>
      <m:oMath>
        <m:r>
          <w:rPr>
            <w:rFonts w:ascii="Cambria Math" w:hAnsi="Cambria Math"/>
          </w:rPr>
          <m:t>YL</m:t>
        </m:r>
        <m:r>
          <m:rPr>
            <m:sty m:val="p"/>
          </m:rPr>
          <w:rPr>
            <w:rFonts w:ascii="Cambria Math" w:hAnsi="Cambria Math"/>
          </w:rPr>
          <m:t>={</m:t>
        </m:r>
        <m:sSub>
          <m:sSubPr>
            <m:ctrlPr>
              <w:rPr>
                <w:rFonts w:ascii="Cambria Math" w:hAnsi="Cambria Math"/>
              </w:rPr>
            </m:ctrlPr>
          </m:sSubPr>
          <m:e>
            <m:r>
              <w:rPr>
                <w:rFonts w:ascii="Cambria Math" w:hAnsi="Cambria Math"/>
              </w:rPr>
              <m:t>yl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w:rPr>
                <w:rFonts w:ascii="Cambria Math" w:hAnsi="Cambria Math"/>
              </w:rPr>
              <m:t>n</m:t>
            </m:r>
          </m:sub>
        </m:sSub>
        <m:r>
          <m:rPr>
            <m:sty m:val="p"/>
          </m:rPr>
          <w:rPr>
            <w:rFonts w:ascii="Cambria Math" w:hAnsi="Cambria Math"/>
          </w:rPr>
          <m:t>}</m:t>
        </m:r>
      </m:oMath>
      <w:r>
        <w:rPr>
          <w:rFonts w:hint="eastAsia"/>
        </w:rPr>
        <w:t>，和大量的无标签的数据集</w:t>
      </w:r>
      <m:oMath>
        <m:r>
          <w:rPr>
            <w:rFonts w:ascii="Cambria Math" w:hAnsi="Cambria Math" w:hint="eastAsia"/>
          </w:rPr>
          <m:t>X</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xu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w:rPr>
                <w:rFonts w:ascii="Cambria Math" w:hAnsi="Cambria Math"/>
              </w:rPr>
              <m:t>m</m:t>
            </m:r>
          </m:sub>
        </m:sSub>
        <m:r>
          <m:rPr>
            <m:sty m:val="p"/>
          </m:rPr>
          <w:rPr>
            <w:rFonts w:ascii="Cambria Math" w:hAnsi="Cambria Math"/>
          </w:rPr>
          <m:t>}</m:t>
        </m:r>
      </m:oMath>
      <w:r>
        <w:rPr>
          <w:rFonts w:hint="eastAsia"/>
        </w:rPr>
        <w:t>。</w:t>
      </w:r>
      <w:r>
        <w:rPr>
          <w:rFonts w:hint="eastAsia"/>
        </w:rPr>
        <w:t xml:space="preserve"> </w:t>
      </w:r>
    </w:p>
    <w:p w14:paraId="7B35E8E2" w14:textId="77777777" w:rsidR="00FA5B7D" w:rsidRDefault="00FA5B7D" w:rsidP="00AB2086">
      <w:pPr>
        <w:pStyle w:val="ab"/>
        <w:ind w:firstLine="480"/>
      </w:pPr>
      <w:r>
        <w:rPr>
          <w:rFonts w:hint="eastAsia"/>
        </w:rPr>
        <w:t>我们用有限数据集训练出模型的对未标记数据集上数据进行预测，得到伪标签</w:t>
      </w:r>
      <m:oMath>
        <m:r>
          <w:rPr>
            <w:rFonts w:ascii="Cambria Math" w:hAnsi="Cambria Math"/>
          </w:rPr>
          <m:t>YU</m:t>
        </m:r>
        <m:r>
          <m:rPr>
            <m:sty m:val="p"/>
          </m:rPr>
          <w:rPr>
            <w:rFonts w:ascii="Cambria Math" w:hAnsi="Cambria Math"/>
          </w:rPr>
          <m:t>={</m:t>
        </m:r>
        <m:sSub>
          <m:sSubPr>
            <m:ctrlPr>
              <w:rPr>
                <w:rFonts w:ascii="Cambria Math" w:hAnsi="Cambria Math"/>
              </w:rPr>
            </m:ctrlPr>
          </m:sSubPr>
          <m:e>
            <m:r>
              <w:rPr>
                <w:rFonts w:ascii="Cambria Math" w:hAnsi="Cambria Math"/>
              </w:rPr>
              <m:t>yu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w:rPr>
                <w:rFonts w:ascii="Cambria Math" w:hAnsi="Cambria Math"/>
              </w:rPr>
              <m:t>n</m:t>
            </m:r>
          </m:sub>
        </m:sSub>
        <m:r>
          <m:rPr>
            <m:sty m:val="p"/>
          </m:rPr>
          <w:rPr>
            <w:rFonts w:ascii="Cambria Math" w:hAnsi="Cambria Math"/>
          </w:rPr>
          <m:t>}</m:t>
        </m:r>
      </m:oMath>
      <w:r>
        <w:t xml:space="preserve"> </w:t>
      </w:r>
    </w:p>
    <w:p w14:paraId="5E342A33" w14:textId="77777777" w:rsidR="00FA5B7D" w:rsidRPr="00A7310B" w:rsidRDefault="00FA5B7D" w:rsidP="00B104BB">
      <w:pPr>
        <w:pStyle w:val="ab"/>
        <w:numPr>
          <w:ilvl w:val="0"/>
          <w:numId w:val="2"/>
        </w:numPr>
        <w:ind w:firstLineChars="0"/>
      </w:pPr>
      <w:r w:rsidRPr="00A7310B">
        <w:rPr>
          <w:rFonts w:hint="eastAsia"/>
        </w:rPr>
        <w:t>模型训练</w:t>
      </w:r>
    </w:p>
    <w:p w14:paraId="1243C95C" w14:textId="41E52189" w:rsidR="00FA5B7D" w:rsidRDefault="00FA5B7D" w:rsidP="00B104BB">
      <w:pPr>
        <w:pStyle w:val="ab"/>
        <w:ind w:firstLine="480"/>
      </w:pPr>
      <w:r>
        <w:rPr>
          <w:rFonts w:hint="eastAsia"/>
        </w:rPr>
        <w:t>经过对无标签数据生成伪标签，我们合并有标签文本和无标签文本，组成一个集合</w:t>
      </w:r>
      <m:oMath>
        <m:r>
          <w:rPr>
            <w:rFonts w:ascii="Cambria Math" w:hAnsi="Cambria Math"/>
          </w:rPr>
          <m:t>X=</m:t>
        </m:r>
        <m:r>
          <w:rPr>
            <w:rFonts w:ascii="Cambria Math" w:hAnsi="Cambria Math" w:hint="eastAsia"/>
          </w:rPr>
          <m:t>X</m:t>
        </m:r>
        <m:r>
          <w:rPr>
            <w:rFonts w:ascii="Cambria Math" w:hAnsi="Cambria Math"/>
          </w:rPr>
          <m:t>L|</m:t>
        </m:r>
        <m:r>
          <w:rPr>
            <w:rFonts w:ascii="Cambria Math" w:hAnsi="Cambria Math" w:hint="eastAsia"/>
          </w:rPr>
          <m:t>X</m:t>
        </m:r>
        <m:r>
          <w:rPr>
            <w:rFonts w:ascii="Cambria Math" w:hAnsi="Cambria Math"/>
          </w:rPr>
          <m:t>U</m:t>
        </m:r>
      </m:oMath>
      <w:r>
        <w:rPr>
          <w:rFonts w:hint="eastAsia"/>
        </w:rPr>
        <w:t>，它们组成的标签</w:t>
      </w:r>
      <w:r>
        <w:rPr>
          <w:rFonts w:hint="eastAsia"/>
        </w:rPr>
        <w:t>y</w:t>
      </w:r>
      <w:r>
        <w:rPr>
          <w:rFonts w:hint="eastAsia"/>
        </w:rPr>
        <w:t>也组成一个集合</w:t>
      </w:r>
      <m:oMath>
        <m:r>
          <w:rPr>
            <w:rFonts w:ascii="Cambria Math" w:hAnsi="Cambria Math"/>
          </w:rPr>
          <m:t>Y=YL|YU</m:t>
        </m:r>
      </m:oMath>
      <w:r>
        <w:rPr>
          <w:rFonts w:hint="eastAsia"/>
        </w:rPr>
        <w:t>。</w:t>
      </w:r>
      <w:r>
        <w:rPr>
          <w:rFonts w:hint="eastAsia"/>
        </w:rPr>
        <w:t xml:space="preserve"> </w:t>
      </w:r>
      <w:r>
        <w:rPr>
          <w:rFonts w:hint="eastAsia"/>
        </w:rPr>
        <w:t>在训练阶段，我们从集合</w:t>
      </w:r>
      <w:r>
        <w:rPr>
          <w:rFonts w:hint="eastAsia"/>
        </w:rPr>
        <w:t>X</w:t>
      </w:r>
      <w:r>
        <w:rPr>
          <w:rFonts w:hint="eastAsia"/>
        </w:rPr>
        <w:t>中随机采样</w:t>
      </w:r>
      <w:r>
        <w:rPr>
          <w:rFonts w:hint="eastAsia"/>
        </w:rPr>
        <w:t>2</w:t>
      </w:r>
      <w:r>
        <w:rPr>
          <w:rFonts w:hint="eastAsia"/>
        </w:rPr>
        <w:t>个数据</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，然后计算</w:t>
      </w:r>
      <m:oMath>
        <m:r>
          <w:rPr>
            <w:rFonts w:ascii="Cambria Math" w:hAnsi="Cambria Math"/>
          </w:rPr>
          <m:t xml:space="preserve">Tmax(x,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rPr>
          <w:rFonts w:hint="eastAsia"/>
        </w:rPr>
        <w:t>，和</w:t>
      </w:r>
      <m:oMath>
        <m:r>
          <w:rPr>
            <w:rFonts w:ascii="Cambria Math" w:hAnsi="Cambria Math"/>
          </w:rPr>
          <m:t xml:space="preserve">min(y,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Pr>
          <w:rFonts w:hint="eastAsia"/>
        </w:rPr>
        <w:t>，然后使用</w:t>
      </w:r>
      <w:r>
        <w:rPr>
          <w:rFonts w:hint="eastAsia"/>
        </w:rPr>
        <w:t>KL</w:t>
      </w:r>
      <w:r>
        <w:rPr>
          <w:rFonts w:hint="eastAsia"/>
        </w:rPr>
        <w:t>散度作为损失函数。</w:t>
      </w:r>
    </w:p>
    <w:p w14:paraId="4D90984D" w14:textId="6560151D" w:rsidR="00FA5B7D" w:rsidRDefault="00A14B56" w:rsidP="0092779B">
      <w:pPr>
        <w:pStyle w:val="ab"/>
        <w:ind w:firstLine="480"/>
        <w:rPr>
          <w:noProof/>
        </w:rPr>
      </w:pPr>
      <m:oMathPara>
        <m:oMath>
          <m:sSub>
            <m:sSubPr>
              <m:ctrlPr>
                <w:rPr>
                  <w:rFonts w:ascii="Cambria Math" w:hAnsi="Cambria Math"/>
                  <w:noProof/>
                </w:rPr>
              </m:ctrlPr>
            </m:sSubPr>
            <m:e>
              <m:r>
                <w:rPr>
                  <w:rFonts w:ascii="Cambria Math" w:hAnsi="Cambria Math"/>
                  <w:noProof/>
                </w:rPr>
                <m:t>L</m:t>
              </m:r>
            </m:e>
            <m:sub>
              <m:r>
                <m:rPr>
                  <m:sty m:val="p"/>
                </m:rPr>
                <w:rPr>
                  <w:rFonts w:ascii="Cambria Math" w:hAnsi="Cambria Math"/>
                  <w:noProof/>
                </w:rPr>
                <m:t>TMix</m:t>
              </m:r>
            </m:sub>
          </m:sSub>
          <m:r>
            <w:rPr>
              <w:rFonts w:ascii="Cambria Math" w:hAnsi="Cambria Math"/>
              <w:noProof/>
            </w:rPr>
            <m:t>=</m:t>
          </m:r>
          <m:sSub>
            <m:sSubPr>
              <m:ctrlPr>
                <w:rPr>
                  <w:rFonts w:ascii="Cambria Math" w:hAnsi="Cambria Math"/>
                  <w:noProof/>
                </w:rPr>
              </m:ctrlPr>
            </m:sSubPr>
            <m:e>
              <m:r>
                <m:rPr>
                  <m:scr m:val="double-struck"/>
                  <m:sty m:val="p"/>
                </m:rPr>
                <w:rPr>
                  <w:rFonts w:ascii="Cambria Math" w:hAnsi="Cambria Math"/>
                  <w:noProof/>
                </w:rPr>
                <m:t>E</m:t>
              </m:r>
            </m:e>
            <m:sub>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r>
                <w:rPr>
                  <w:rFonts w:ascii="Cambria Math" w:hAnsi="Cambria Math"/>
                  <w:noProof/>
                </w:rPr>
                <m:t>∈</m:t>
              </m:r>
              <m:r>
                <m:rPr>
                  <m:sty m:val="b"/>
                </m:rPr>
                <w:rPr>
                  <w:rFonts w:ascii="Cambria Math" w:hAnsi="Cambria Math"/>
                  <w:noProof/>
                </w:rPr>
                <m:t>X</m:t>
              </m:r>
            </m:sub>
          </m:sSub>
          <m:r>
            <m:rPr>
              <m:sty m:val="p"/>
            </m:rPr>
            <w:rPr>
              <w:rFonts w:ascii="Cambria Math" w:hAnsi="Cambria Math"/>
              <w:noProof/>
            </w:rPr>
            <m:t>KL</m:t>
          </m:r>
          <m:d>
            <m:dPr>
              <m:endChr m:val=""/>
              <m:ctrlPr>
                <w:rPr>
                  <w:rFonts w:ascii="Cambria Math" w:hAnsi="Cambria Math"/>
                  <w:noProof/>
                </w:rPr>
              </m:ctrlPr>
            </m:dPr>
            <m:e>
              <m:r>
                <m:rPr>
                  <m:sty m:val="p"/>
                </m:rPr>
                <w:rPr>
                  <w:rFonts w:ascii="Cambria Math" w:hAnsi="Cambria Math"/>
                  <w:noProof/>
                </w:rPr>
                <m:t>mix</m:t>
              </m:r>
              <m:r>
                <w:rPr>
                  <w:rFonts w:ascii="Cambria Math" w:hAnsi="Cambria Math"/>
                  <w:noProof/>
                </w:rPr>
                <m:t>⁡</m:t>
              </m:r>
              <m:d>
                <m:dPr>
                  <m:ctrlPr>
                    <w:rPr>
                      <w:rFonts w:ascii="Cambria Math" w:hAnsi="Cambria Math"/>
                      <w:noProof/>
                    </w:rPr>
                  </m:ctrlPr>
                </m:dPr>
                <m:e>
                  <m:r>
                    <m:rPr>
                      <m:sty m:val="b"/>
                    </m:rPr>
                    <w:rPr>
                      <w:rFonts w:ascii="Cambria Math" w:hAnsi="Cambria Math"/>
                      <w:noProof/>
                    </w:rPr>
                    <m:t>y</m:t>
                  </m:r>
                  <m:r>
                    <w:rPr>
                      <w:rFonts w:ascii="Cambria Math" w:hAnsi="Cambria Math"/>
                      <w:noProof/>
                    </w:rPr>
                    <m:t>,</m:t>
                  </m:r>
                  <m:sSup>
                    <m:sSupPr>
                      <m:ctrlPr>
                        <w:rPr>
                          <w:rFonts w:ascii="Cambria Math" w:hAnsi="Cambria Math"/>
                          <w:noProof/>
                        </w:rPr>
                      </m:ctrlPr>
                    </m:sSupPr>
                    <m:e>
                      <m:r>
                        <m:rPr>
                          <m:sty m:val="b"/>
                        </m:rPr>
                        <w:rPr>
                          <w:rFonts w:ascii="Cambria Math" w:hAnsi="Cambria Math"/>
                          <w:noProof/>
                        </w:rPr>
                        <m:t>y</m:t>
                      </m:r>
                    </m:e>
                    <m:sup>
                      <m:r>
                        <m:rPr>
                          <m:sty m:val="p"/>
                        </m:rPr>
                        <w:rPr>
                          <w:rFonts w:ascii="Cambria Math" w:hAnsi="Cambria Math"/>
                          <w:noProof/>
                        </w:rPr>
                        <m:t>'</m:t>
                      </m:r>
                    </m:sup>
                  </m:sSup>
                </m:e>
              </m:d>
              <m:r>
                <w:rPr>
                  <w:rFonts w:ascii="Cambria Math" w:hAnsi="Cambria Math"/>
                  <w:noProof/>
                </w:rPr>
                <m:t>∥p</m:t>
              </m:r>
              <m:d>
                <m:dPr>
                  <m:ctrlPr>
                    <w:rPr>
                      <w:rFonts w:ascii="Cambria Math" w:hAnsi="Cambria Math"/>
                      <w:noProof/>
                    </w:rPr>
                  </m:ctrlPr>
                </m:dPr>
                <m:e>
                  <m:func>
                    <m:funcPr>
                      <m:ctrlPr>
                        <w:rPr>
                          <w:rFonts w:ascii="Cambria Math" w:hAnsi="Cambria Math"/>
                          <w:noProof/>
                        </w:rPr>
                      </m:ctrlPr>
                    </m:funcPr>
                    <m:fName>
                      <m:r>
                        <m:rPr>
                          <m:sty m:val="p"/>
                        </m:rPr>
                        <w:rPr>
                          <w:rFonts w:ascii="Cambria Math" w:hAnsi="Cambria Math"/>
                          <w:noProof/>
                        </w:rPr>
                        <m:t>TMix</m:t>
                      </m:r>
                    </m:fName>
                    <m:e>
                      <m:d>
                        <m:dPr>
                          <m:ctrlPr>
                            <w:rPr>
                              <w:rFonts w:ascii="Cambria Math" w:hAnsi="Cambria Math"/>
                              <w:noProof/>
                            </w:rPr>
                          </m:ctrlPr>
                        </m:dPr>
                        <m:e>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e>
                      </m:d>
                    </m:e>
                  </m:func>
                </m:e>
              </m:d>
            </m:e>
          </m:d>
        </m:oMath>
      </m:oMathPara>
    </w:p>
    <w:p w14:paraId="3F2F9F8F" w14:textId="77777777" w:rsidR="00FA5B7D" w:rsidRDefault="00FA5B7D">
      <w:pPr>
        <w:pStyle w:val="ab"/>
        <w:ind w:firstLine="480"/>
        <w:pPrChange w:id="438" w:author="曹 好" w:date="2022-06-03T15:37:00Z">
          <w:pPr>
            <w:pStyle w:val="ab"/>
            <w:spacing w:before="156"/>
            <w:ind w:firstLine="480"/>
          </w:pPr>
        </w:pPrChange>
      </w:pPr>
      <w:r>
        <w:rPr>
          <w:rFonts w:hint="eastAsia"/>
        </w:rPr>
        <w:t>因为</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为随机采样，所以我们样本可能属于不同的分类，所以可以有可能是有标签的</w:t>
      </w:r>
      <w:r>
        <w:rPr>
          <w:rFonts w:hint="eastAsia"/>
        </w:rPr>
        <w:t>2</w:t>
      </w:r>
      <w:r>
        <w:rPr>
          <w:rFonts w:hint="eastAsia"/>
        </w:rPr>
        <w:t>个样本，各</w:t>
      </w:r>
      <w:r>
        <w:rPr>
          <w:rFonts w:hint="eastAsia"/>
        </w:rPr>
        <w:t>1</w:t>
      </w:r>
      <w:r>
        <w:rPr>
          <w:rFonts w:hint="eastAsia"/>
        </w:rPr>
        <w:t>个有标签的和无标签的，</w:t>
      </w:r>
      <w:r>
        <w:rPr>
          <w:rFonts w:hint="eastAsia"/>
        </w:rPr>
        <w:t>2</w:t>
      </w:r>
      <w:r>
        <w:rPr>
          <w:rFonts w:hint="eastAsia"/>
        </w:rPr>
        <w:t>个无标签的样本，基于这些情况，损失可以分成</w:t>
      </w:r>
      <w:r>
        <w:rPr>
          <w:rFonts w:hint="eastAsia"/>
        </w:rPr>
        <w:t>2</w:t>
      </w:r>
      <w:r>
        <w:rPr>
          <w:rFonts w:hint="eastAsia"/>
        </w:rPr>
        <w:t>种类型：</w:t>
      </w:r>
    </w:p>
    <w:p w14:paraId="210905C5" w14:textId="77777777" w:rsidR="00FA5B7D" w:rsidRPr="002A7E73" w:rsidRDefault="00FA5B7D" w:rsidP="00186ECD">
      <w:pPr>
        <w:pStyle w:val="ab"/>
        <w:numPr>
          <w:ilvl w:val="0"/>
          <w:numId w:val="10"/>
        </w:numPr>
        <w:ind w:firstLineChars="0"/>
      </w:pPr>
      <w:r>
        <w:rPr>
          <w:rFonts w:hint="eastAsia"/>
        </w:rPr>
        <w:t>有监督的损失</w:t>
      </w:r>
      <w:r>
        <w:rPr>
          <w:rFonts w:hint="eastAsia"/>
        </w:rPr>
        <w:t>Supervised loss:</w:t>
      </w:r>
      <w:r>
        <w:rPr>
          <w:rFonts w:hint="eastAsia"/>
        </w:rPr>
        <w:t>当抽取的</w:t>
      </w:r>
      <w:r>
        <w:rPr>
          <w:rFonts w:hint="eastAsia"/>
        </w:rPr>
        <w:t>x</w:t>
      </w:r>
      <w:r>
        <w:rPr>
          <w:rFonts w:hint="eastAsia"/>
        </w:rPr>
        <w:t>都是有标签的样本，我们训练模型使用的是有监督的损失。</w:t>
      </w:r>
    </w:p>
    <w:p w14:paraId="722F21B7" w14:textId="77777777" w:rsidR="00FA5B7D" w:rsidRDefault="00FA5B7D">
      <w:pPr>
        <w:pStyle w:val="ab"/>
        <w:numPr>
          <w:ilvl w:val="0"/>
          <w:numId w:val="10"/>
        </w:numPr>
        <w:ind w:firstLineChars="0"/>
        <w:pPrChange w:id="439" w:author="曹 好" w:date="2022-06-03T15:37:00Z">
          <w:pPr>
            <w:pStyle w:val="ab"/>
            <w:numPr>
              <w:numId w:val="10"/>
            </w:numPr>
            <w:spacing w:before="156"/>
            <w:ind w:left="900" w:firstLineChars="0" w:hanging="420"/>
          </w:pPr>
        </w:pPrChange>
      </w:pPr>
      <w:r>
        <w:rPr>
          <w:rFonts w:hint="eastAsia"/>
        </w:rPr>
        <w:lastRenderedPageBreak/>
        <w:t>一致性损失</w:t>
      </w:r>
      <w:r>
        <w:rPr>
          <w:rFonts w:hint="eastAsia"/>
        </w:rPr>
        <w:t xml:space="preserve"> Consistency loss:</w:t>
      </w:r>
      <w:r>
        <w:rPr>
          <w:rFonts w:hint="eastAsia"/>
        </w:rPr>
        <w:t>当样本来自无标签的集合，</w:t>
      </w:r>
      <w:r>
        <w:rPr>
          <w:rFonts w:hint="eastAsia"/>
        </w:rPr>
        <w:t>KL</w:t>
      </w:r>
      <w:r>
        <w:rPr>
          <w:rFonts w:hint="eastAsia"/>
        </w:rPr>
        <w:t>散度作为一致性损失。</w:t>
      </w:r>
    </w:p>
    <w:p w14:paraId="152D70CE" w14:textId="377C55A3" w:rsidR="00FA5B7D" w:rsidRDefault="00FA5B7D">
      <w:pPr>
        <w:pPrChange w:id="440" w:author="曹 好" w:date="2022-06-03T15:37:00Z">
          <w:pPr>
            <w:spacing w:before="156"/>
            <w:ind w:firstLine="480"/>
          </w:pPr>
        </w:pPrChange>
      </w:pPr>
      <w:r w:rsidRPr="00083986">
        <w:rPr>
          <w:rFonts w:hint="eastAsia"/>
        </w:rPr>
        <w:t>为了促使模型为无标签数据生成可信的标签，</w:t>
      </w:r>
      <w:r>
        <w:rPr>
          <w:rFonts w:hint="eastAsia"/>
        </w:rPr>
        <w:t>使用</w:t>
      </w:r>
      <w:r w:rsidRPr="00083986">
        <w:rPr>
          <w:rFonts w:hint="eastAsia"/>
        </w:rPr>
        <w:t>最小</w:t>
      </w:r>
      <w:proofErr w:type="gramStart"/>
      <w:r w:rsidRPr="00083986">
        <w:rPr>
          <w:rFonts w:hint="eastAsia"/>
        </w:rPr>
        <w:t>化预测</w:t>
      </w:r>
      <w:proofErr w:type="gramEnd"/>
      <w:r w:rsidRPr="00083986">
        <w:rPr>
          <w:rFonts w:hint="eastAsia"/>
        </w:rPr>
        <w:t>概率的熵值作为自学习损失</w:t>
      </w:r>
      <w:r>
        <w:rPr>
          <w:rFonts w:hint="eastAsia"/>
        </w:rPr>
        <w:t>。</w:t>
      </w:r>
    </w:p>
    <w:p w14:paraId="0B4D441D" w14:textId="56192420" w:rsidR="00FA5B7D" w:rsidRDefault="00A14B56">
      <w:pPr>
        <w:pPrChange w:id="441" w:author="曹 好" w:date="2022-06-03T15:37:00Z">
          <w:pPr>
            <w:spacing w:before="156"/>
            <w:ind w:firstLine="480"/>
          </w:pPr>
        </w:pPrChange>
      </w:pPr>
      <m:oMathPara>
        <m:oMath>
          <m:sSub>
            <m:sSubPr>
              <m:ctrlPr>
                <w:rPr>
                  <w:rFonts w:ascii="Cambria Math" w:hAnsi="Cambria Math"/>
                </w:rPr>
              </m:ctrlPr>
            </m:sSubPr>
            <m:e>
              <m:r>
                <w:rPr>
                  <w:rFonts w:ascii="Cambria Math" w:hAnsi="Cambria Math"/>
                </w:rPr>
                <m:t>L</m:t>
              </m:r>
            </m:e>
            <m:sub>
              <m:r>
                <m:rPr>
                  <m:nor/>
                </m:rPr>
                <m:t xml:space="preserve">margin </m:t>
              </m:r>
            </m:sub>
          </m:sSub>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u</m:t>
                  </m:r>
                </m:sub>
              </m:sSub>
            </m:sub>
          </m:sSub>
          <m:r>
            <w:rPr>
              <w:rFonts w:ascii="Cambria Math" w:hAnsi="Cambria Math"/>
            </w:rPr>
            <m:t>max</m:t>
          </m:r>
          <m:d>
            <m:dPr>
              <m:ctrlPr>
                <w:rPr>
                  <w:rFonts w:ascii="Cambria Math" w:hAnsi="Cambria Math"/>
                </w:rPr>
              </m:ctrlPr>
            </m:dPr>
            <m:e>
              <m:r>
                <w:rPr>
                  <w:rFonts w:ascii="Cambria Math" w:hAnsi="Cambria Math"/>
                </w:rPr>
                <m:t>0,γ-</m:t>
              </m:r>
              <m:sSubSup>
                <m:sSubSupPr>
                  <m:ctrlPr>
                    <w:rPr>
                      <w:rFonts w:ascii="Cambria Math" w:hAnsi="Cambria Math"/>
                    </w:rPr>
                  </m:ctrlPr>
                </m:sSubSupPr>
                <m:e>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y</m:t>
                          </m:r>
                        </m:e>
                        <m:sup>
                          <m:r>
                            <w:rPr>
                              <w:rFonts w:ascii="Cambria Math" w:hAnsi="Cambria Math"/>
                            </w:rPr>
                            <m:t>u</m:t>
                          </m:r>
                        </m:sup>
                      </m:sSup>
                    </m:e>
                  </m:d>
                </m:e>
                <m:sub>
                  <m:r>
                    <w:rPr>
                      <w:rFonts w:ascii="Cambria Math" w:hAnsi="Cambria Math"/>
                    </w:rPr>
                    <m:t>2</m:t>
                  </m:r>
                </m:sub>
                <m:sup>
                  <m:r>
                    <w:rPr>
                      <w:rFonts w:ascii="Cambria Math" w:hAnsi="Cambria Math"/>
                    </w:rPr>
                    <m:t>2</m:t>
                  </m:r>
                </m:sup>
              </m:sSubSup>
            </m:e>
          </m:d>
        </m:oMath>
      </m:oMathPara>
    </w:p>
    <w:p w14:paraId="2E3AC5A2" w14:textId="379322F3" w:rsidR="00FA5B7D" w:rsidRDefault="00FA5B7D">
      <w:pPr>
        <w:rPr>
          <w:shd w:val="clear" w:color="auto" w:fill="FFFFFF"/>
        </w:rPr>
        <w:pPrChange w:id="442" w:author="曹 好" w:date="2022-06-03T15:37:00Z">
          <w:pPr>
            <w:spacing w:before="156"/>
            <w:ind w:firstLine="480"/>
          </w:pPr>
        </w:pPrChange>
      </w:pPr>
      <w:proofErr w:type="spellStart"/>
      <w:r>
        <w:rPr>
          <w:shd w:val="clear" w:color="auto" w:fill="FFFFFF"/>
        </w:rPr>
        <w:t>MixText</w:t>
      </w:r>
      <w:proofErr w:type="spellEnd"/>
      <w:r>
        <w:rPr>
          <w:shd w:val="clear" w:color="auto" w:fill="FFFFFF"/>
        </w:rPr>
        <w:t>最终的目标函数为：</w:t>
      </w:r>
    </w:p>
    <w:p w14:paraId="1818557B" w14:textId="00A349E6" w:rsidR="00FA5B7D" w:rsidRPr="004D2702" w:rsidRDefault="00A14B56">
      <w:pPr>
        <w:rPr>
          <w:shd w:val="clear" w:color="auto" w:fill="FFFFFF"/>
        </w:rPr>
        <w:pPrChange w:id="443" w:author="曹 好" w:date="2022-06-03T15:37:00Z">
          <w:pPr>
            <w:spacing w:before="156"/>
            <w:ind w:firstLine="480"/>
          </w:pPr>
        </w:pPrChange>
      </w:pPr>
      <m:oMathPara>
        <m:oMath>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MixText </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L</m:t>
              </m:r>
            </m:e>
            <m:sub>
              <m:r>
                <m:rPr>
                  <m:sty m:val="p"/>
                </m:rPr>
                <w:rPr>
                  <w:rFonts w:ascii="Cambria Math" w:hAnsi="Cambria Math"/>
                  <w:shd w:val="clear" w:color="auto" w:fill="FFFFFF"/>
                </w:rPr>
                <m:t>TMix</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γ</m:t>
              </m:r>
            </m:e>
            <m:sub>
              <m:r>
                <w:rPr>
                  <w:rFonts w:ascii="Cambria Math" w:hAnsi="Cambria Math"/>
                  <w:shd w:val="clear" w:color="auto" w:fill="FFFFFF"/>
                </w:rPr>
                <m:t>m</m:t>
              </m:r>
            </m:sub>
          </m:sSub>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margin </m:t>
              </m:r>
            </m:sub>
          </m:sSub>
        </m:oMath>
      </m:oMathPara>
    </w:p>
    <w:p w14:paraId="7EC352D9" w14:textId="3AB168B8" w:rsidR="00AE5313" w:rsidRDefault="00AE5313">
      <w:pPr>
        <w:pStyle w:val="2"/>
        <w:rPr>
          <w:ins w:id="444" w:author="曹 好" w:date="2022-06-04T13:30:00Z"/>
        </w:rPr>
      </w:pPr>
      <w:bookmarkStart w:id="445" w:name="_Toc105369073"/>
      <w:r>
        <w:rPr>
          <w:rFonts w:hint="eastAsia"/>
        </w:rPr>
        <w:t>诈骗群体发现模块设计与实现</w:t>
      </w:r>
      <w:bookmarkEnd w:id="445"/>
    </w:p>
    <w:p w14:paraId="20D6E4E7" w14:textId="77777777" w:rsidR="00A85282" w:rsidRDefault="00A85282" w:rsidP="00A85282">
      <w:pPr>
        <w:autoSpaceDE w:val="0"/>
        <w:ind w:firstLine="420"/>
        <w:rPr>
          <w:ins w:id="446" w:author="曹 好" w:date="2022-06-04T13:30:00Z"/>
        </w:rPr>
      </w:pPr>
      <w:ins w:id="447" w:author="曹 好" w:date="2022-06-04T13:30:00Z">
        <w:r>
          <w:rPr>
            <w:rFonts w:ascii="宋体" w:hAnsi="宋体" w:hint="eastAsia"/>
          </w:rPr>
          <w:t>由诈骗信息检测模块识别出诈骗信息后，可以得到在数据库中得到发布这些诈骗信息的用户</w:t>
        </w:r>
        <w:r>
          <w:rPr>
            <w:rFonts w:hint="eastAsia"/>
          </w:rPr>
          <w:t>ID</w:t>
        </w:r>
        <w:r>
          <w:rPr>
            <w:rFonts w:ascii="宋体" w:hAnsi="宋体" w:hint="eastAsia"/>
          </w:rPr>
          <w:t>。我们进一步对这些用户进行分析，并挖掘诈骗群体。</w:t>
        </w:r>
      </w:ins>
    </w:p>
    <w:p w14:paraId="430B3AAD" w14:textId="3428AB83" w:rsidR="00A85282" w:rsidRDefault="00A85282" w:rsidP="00A85282">
      <w:pPr>
        <w:pStyle w:val="3"/>
        <w:rPr>
          <w:ins w:id="448" w:author="曹 好" w:date="2022-06-04T13:30:00Z"/>
        </w:rPr>
      </w:pPr>
      <w:ins w:id="449" w:author="曹 好" w:date="2022-06-04T13:30:00Z">
        <w:r w:rsidRPr="00A85282">
          <w:rPr>
            <w:rFonts w:hint="eastAsia"/>
          </w:rPr>
          <w:t>基于</w:t>
        </w:r>
        <w:r w:rsidRPr="00A85282">
          <w:rPr>
            <w:rFonts w:hint="eastAsia"/>
          </w:rPr>
          <w:t>LDA</w:t>
        </w:r>
        <w:r w:rsidRPr="00A85282">
          <w:rPr>
            <w:rFonts w:hint="eastAsia"/>
          </w:rPr>
          <w:t>的用户画像生成</w:t>
        </w:r>
      </w:ins>
    </w:p>
    <w:p w14:paraId="17489DA7" w14:textId="135F7AFA" w:rsidR="00A85282" w:rsidRDefault="00A85282" w:rsidP="00A85282">
      <w:pPr>
        <w:rPr>
          <w:ins w:id="450" w:author="曹 好" w:date="2022-06-04T13:31:00Z"/>
        </w:rPr>
      </w:pPr>
      <w:ins w:id="451" w:author="曹 好" w:date="2022-06-04T13:30:00Z">
        <w:r w:rsidRPr="00A85282">
          <w:rPr>
            <w:rFonts w:hint="eastAsia"/>
          </w:rPr>
          <w:t>（</w:t>
        </w:r>
        <w:r w:rsidRPr="00A85282">
          <w:rPr>
            <w:rFonts w:hint="eastAsia"/>
          </w:rPr>
          <w:t>a</w:t>
        </w:r>
        <w:r w:rsidRPr="00A85282">
          <w:rPr>
            <w:rFonts w:hint="eastAsia"/>
          </w:rPr>
          <w:t>）</w:t>
        </w:r>
        <w:r w:rsidRPr="00A85282">
          <w:rPr>
            <w:rFonts w:hint="eastAsia"/>
          </w:rPr>
          <w:t>LDA</w:t>
        </w:r>
        <w:r w:rsidRPr="00A85282">
          <w:rPr>
            <w:rFonts w:hint="eastAsia"/>
          </w:rPr>
          <w:t>模型原理</w:t>
        </w:r>
      </w:ins>
    </w:p>
    <w:p w14:paraId="6A23C784" w14:textId="77777777" w:rsidR="00A85282" w:rsidRDefault="00A85282" w:rsidP="00A85282">
      <w:pPr>
        <w:autoSpaceDE w:val="0"/>
        <w:ind w:firstLine="420"/>
        <w:rPr>
          <w:ins w:id="452" w:author="曹 好" w:date="2022-06-04T13:31:00Z"/>
        </w:rPr>
      </w:pPr>
      <w:ins w:id="453" w:author="曹 好" w:date="2022-06-04T13:31:00Z">
        <w:r>
          <w:t xml:space="preserve">LDA </w:t>
        </w:r>
        <w:r>
          <w:rPr>
            <w:rFonts w:ascii="宋体" w:hAnsi="宋体"/>
          </w:rPr>
          <w:t>是三层级的贝叶斯概率图模型，其组成结构包含文档、主题和词三种粒度</w:t>
        </w:r>
        <w:r>
          <w:t>[</w:t>
        </w:r>
      </w:ins>
    </w:p>
    <w:p w14:paraId="79AA0451" w14:textId="77777777" w:rsidR="00A85282" w:rsidRDefault="00A85282" w:rsidP="00A85282">
      <w:pPr>
        <w:autoSpaceDE w:val="0"/>
        <w:rPr>
          <w:ins w:id="454" w:author="曹 好" w:date="2022-06-04T13:31:00Z"/>
        </w:rPr>
      </w:pPr>
      <w:ins w:id="455" w:author="曹 好" w:date="2022-06-04T13:31:00Z">
        <w:r>
          <w:t>]</w:t>
        </w:r>
        <w:r>
          <w:rPr>
            <w:rFonts w:ascii="宋体" w:hAnsi="宋体"/>
          </w:rPr>
          <w:t>。</w:t>
        </w:r>
        <w:r>
          <w:t xml:space="preserve">LDA </w:t>
        </w:r>
        <w:r>
          <w:rPr>
            <w:rFonts w:ascii="宋体" w:hAnsi="宋体"/>
          </w:rPr>
          <w:t>模型可挖掘出文档集或语料库中的潜在主题信息，并</w:t>
        </w:r>
        <w:proofErr w:type="gramStart"/>
        <w:r>
          <w:rPr>
            <w:rFonts w:ascii="宋体" w:hAnsi="宋体"/>
          </w:rPr>
          <w:t>采用词袋构建</w:t>
        </w:r>
        <w:proofErr w:type="gramEnd"/>
        <w:r>
          <w:rPr>
            <w:rFonts w:ascii="宋体" w:hAnsi="宋体"/>
          </w:rPr>
          <w:t>模型，在不考虑词汇出现顺序的情况下，构成</w:t>
        </w:r>
        <w:r>
          <w:t>“</w:t>
        </w:r>
        <w:r>
          <w:rPr>
            <w:rFonts w:ascii="宋体" w:hAnsi="宋体"/>
          </w:rPr>
          <w:t>文档</w:t>
        </w:r>
        <w:r>
          <w:t>-</w:t>
        </w:r>
        <w:r>
          <w:rPr>
            <w:rFonts w:ascii="宋体" w:hAnsi="宋体"/>
          </w:rPr>
          <w:t>主题分布</w:t>
        </w:r>
        <w:r>
          <w:t>”</w:t>
        </w:r>
        <w:r>
          <w:rPr>
            <w:rFonts w:ascii="宋体" w:hAnsi="宋体"/>
          </w:rPr>
          <w:t>和</w:t>
        </w:r>
        <w:r>
          <w:t>“</w:t>
        </w:r>
        <w:r>
          <w:rPr>
            <w:rFonts w:ascii="宋体" w:hAnsi="宋体"/>
          </w:rPr>
          <w:t>主题</w:t>
        </w:r>
        <w:r>
          <w:t>-</w:t>
        </w:r>
        <w:r>
          <w:rPr>
            <w:rFonts w:ascii="宋体" w:hAnsi="宋体"/>
          </w:rPr>
          <w:t>词分布</w:t>
        </w:r>
        <w:r>
          <w:t>”[]</w:t>
        </w:r>
        <w:r>
          <w:rPr>
            <w:rFonts w:ascii="宋体" w:hAnsi="宋体"/>
          </w:rPr>
          <w:t>。一个或多个主题构成一篇文档，且文档中的每个词由其中之一的主题生成</w:t>
        </w:r>
        <w:r>
          <w:t>[]</w:t>
        </w:r>
        <w:r>
          <w:rPr>
            <w:rFonts w:ascii="宋体" w:hAnsi="宋体"/>
          </w:rPr>
          <w:t>。</w:t>
        </w:r>
        <w:r>
          <w:rPr>
            <w:rFonts w:ascii="宋体" w:hAnsi="宋体" w:hint="eastAsia"/>
          </w:rPr>
          <w:t>其文章生成流程如图</w:t>
        </w:r>
        <w:r>
          <w:rPr>
            <w:rFonts w:hint="eastAsia"/>
          </w:rPr>
          <w:t>[]</w:t>
        </w:r>
        <w:r>
          <w:rPr>
            <w:rFonts w:ascii="宋体" w:hAnsi="宋体" w:hint="eastAsia"/>
          </w:rPr>
          <w:t>所示：</w:t>
        </w:r>
      </w:ins>
    </w:p>
    <w:p w14:paraId="0A7490D0" w14:textId="77777777" w:rsidR="00A85282" w:rsidRDefault="00A85282" w:rsidP="00A85282">
      <w:pPr>
        <w:autoSpaceDE w:val="0"/>
        <w:rPr>
          <w:ins w:id="456" w:author="曹 好" w:date="2022-06-04T13:31:00Z"/>
        </w:rPr>
      </w:pPr>
      <w:ins w:id="457" w:author="曹 好" w:date="2022-06-04T13:31:00Z">
        <w:r>
          <w:rPr>
            <w:rFonts w:hint="eastAsia"/>
            <w:noProof/>
          </w:rPr>
          <w:drawing>
            <wp:inline distT="0" distB="0" distL="0" distR="0" wp14:anchorId="13F95190" wp14:editId="5EBAC891">
              <wp:extent cx="5274310" cy="15944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594485"/>
                      </a:xfrm>
                      <a:prstGeom prst="rect">
                        <a:avLst/>
                      </a:prstGeom>
                      <a:noFill/>
                      <a:ln>
                        <a:noFill/>
                      </a:ln>
                    </pic:spPr>
                  </pic:pic>
                </a:graphicData>
              </a:graphic>
            </wp:inline>
          </w:drawing>
        </w:r>
        <w:r>
          <w:rPr>
            <w:rFonts w:hint="eastAsia"/>
          </w:rPr>
          <w:t xml:space="preserve"> </w:t>
        </w:r>
      </w:ins>
    </w:p>
    <w:p w14:paraId="34E438EE" w14:textId="77777777" w:rsidR="00A85282" w:rsidRDefault="00A85282" w:rsidP="00A85282">
      <w:pPr>
        <w:autoSpaceDE w:val="0"/>
        <w:ind w:firstLine="420"/>
        <w:rPr>
          <w:ins w:id="458" w:author="曹 好" w:date="2022-06-04T13:31:00Z"/>
        </w:rPr>
      </w:pPr>
      <w:ins w:id="459" w:author="曹 好" w:date="2022-06-04T13:31:00Z">
        <w:r>
          <w:rPr>
            <w:rFonts w:ascii="宋体" w:hAnsi="宋体"/>
          </w:rPr>
          <w:t>因此，</w:t>
        </w:r>
        <w:proofErr w:type="gramStart"/>
        <w:r>
          <w:rPr>
            <w:rFonts w:ascii="宋体" w:hAnsi="宋体"/>
          </w:rPr>
          <w:t>针对</w:t>
        </w:r>
        <w:r>
          <w:rPr>
            <w:rFonts w:ascii="宋体" w:hAnsi="宋体" w:hint="eastAsia"/>
          </w:rPr>
          <w:t>微博中</w:t>
        </w:r>
        <w:proofErr w:type="gramEnd"/>
        <w:r>
          <w:rPr>
            <w:rFonts w:ascii="宋体" w:hAnsi="宋体" w:hint="eastAsia"/>
          </w:rPr>
          <w:t>存在的大量潜在诈骗用户</w:t>
        </w:r>
        <w:r>
          <w:rPr>
            <w:rFonts w:ascii="宋体" w:hAnsi="宋体"/>
          </w:rPr>
          <w:t>，</w:t>
        </w:r>
        <w:r>
          <w:t xml:space="preserve">LDA </w:t>
        </w:r>
        <w:r>
          <w:rPr>
            <w:rFonts w:ascii="宋体" w:hAnsi="宋体"/>
          </w:rPr>
          <w:t xml:space="preserve">模型可帮助进行潜在主题识别和用户聚类等基于文本的分析过程。本文通过 </w:t>
        </w:r>
        <w:r>
          <w:t xml:space="preserve">perplexity </w:t>
        </w:r>
        <w:r>
          <w:rPr>
            <w:rFonts w:ascii="宋体" w:hAnsi="宋体"/>
          </w:rPr>
          <w:t>（困惑度） 评价指标来确定文档中的最优主题个数。</w:t>
        </w:r>
        <w:r>
          <w:t xml:space="preserve">Perplexity </w:t>
        </w:r>
        <w:r>
          <w:rPr>
            <w:rFonts w:ascii="宋体" w:hAnsi="宋体"/>
          </w:rPr>
          <w:t>常用来度量一个概率分布或概率模型预测样本的优劣程度，可用于调节主题个数</w:t>
        </w:r>
        <w:r>
          <w:t>[]</w:t>
        </w:r>
        <w:r>
          <w:rPr>
            <w:rFonts w:ascii="宋体" w:hAnsi="宋体"/>
          </w:rPr>
          <w:t>，其计算公式为</w:t>
        </w:r>
        <w:r>
          <w:rPr>
            <w:rFonts w:ascii="宋体" w:hAnsi="宋体" w:hint="eastAsia"/>
          </w:rPr>
          <w:t>：</w:t>
        </w:r>
      </w:ins>
    </w:p>
    <w:p w14:paraId="3268D33C" w14:textId="77777777" w:rsidR="00A85282" w:rsidRDefault="00A85282" w:rsidP="00A85282">
      <w:pPr>
        <w:autoSpaceDE w:val="0"/>
        <w:jc w:val="center"/>
        <w:rPr>
          <w:ins w:id="460" w:author="曹 好" w:date="2022-06-04T13:31:00Z"/>
        </w:rPr>
      </w:pPr>
      <w:ins w:id="461" w:author="曹 好" w:date="2022-06-04T13:31:00Z">
        <w:r>
          <w:rPr>
            <w:rFonts w:hint="eastAsia"/>
            <w:noProof/>
          </w:rPr>
          <w:lastRenderedPageBreak/>
          <w:drawing>
            <wp:inline distT="0" distB="0" distL="0" distR="0" wp14:anchorId="3EAD58EA" wp14:editId="1B38D49D">
              <wp:extent cx="2465070" cy="819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5070" cy="819150"/>
                      </a:xfrm>
                      <a:prstGeom prst="rect">
                        <a:avLst/>
                      </a:prstGeom>
                      <a:noFill/>
                      <a:ln>
                        <a:noFill/>
                      </a:ln>
                    </pic:spPr>
                  </pic:pic>
                </a:graphicData>
              </a:graphic>
            </wp:inline>
          </w:drawing>
        </w:r>
        <w:r>
          <w:t xml:space="preserve"> </w:t>
        </w:r>
      </w:ins>
    </w:p>
    <w:p w14:paraId="50FD8D74" w14:textId="77777777" w:rsidR="00A85282" w:rsidRPr="00A85282" w:rsidRDefault="00A85282" w:rsidP="00A85282">
      <w:ins w:id="462" w:author="曹 好" w:date="2022-06-04T13:31:00Z">
        <w:r>
          <w:rPr>
            <w:rFonts w:ascii="宋体" w:hAnsi="宋体"/>
          </w:rPr>
          <w:t>其中，</w:t>
        </w:r>
        <w:r>
          <w:t xml:space="preserve">D </w:t>
        </w:r>
        <w:r>
          <w:rPr>
            <w:rFonts w:ascii="宋体" w:hAnsi="宋体"/>
          </w:rPr>
          <w:t>表示文档中所有词的集合；</w:t>
        </w:r>
        <w:r>
          <w:t xml:space="preserve">M </w:t>
        </w:r>
        <w:r>
          <w:rPr>
            <w:rFonts w:ascii="宋体" w:hAnsi="宋体"/>
          </w:rPr>
          <w:t>表示文档的数量；</w:t>
        </w:r>
        <w:r>
          <w:t>Wd</w:t>
        </w:r>
        <w:r>
          <w:rPr>
            <w:rFonts w:ascii="宋体" w:hAnsi="宋体"/>
          </w:rPr>
          <w:t xml:space="preserve">表示文档 </w:t>
        </w:r>
        <w:r>
          <w:t xml:space="preserve">d </w:t>
        </w:r>
        <w:r>
          <w:rPr>
            <w:rFonts w:ascii="宋体" w:hAnsi="宋体"/>
          </w:rPr>
          <w:t>中的词；</w:t>
        </w:r>
        <w:r>
          <w:t>Nd</w:t>
        </w:r>
        <w:r>
          <w:rPr>
            <w:rFonts w:ascii="宋体" w:hAnsi="宋体"/>
          </w:rPr>
          <w:t>表示每个文档中</w:t>
        </w:r>
        <w:r>
          <w:rPr>
            <w:rFonts w:hint="eastAsia"/>
          </w:rPr>
          <w:t>d</w:t>
        </w:r>
        <w:r>
          <w:rPr>
            <w:rFonts w:ascii="宋体" w:hAnsi="宋体"/>
          </w:rPr>
          <w:t>的词数；</w:t>
        </w:r>
        <w:r>
          <w:t>P(Wd)</w:t>
        </w:r>
        <w:r>
          <w:rPr>
            <w:rFonts w:ascii="宋体" w:hAnsi="宋体"/>
          </w:rPr>
          <w:t>表示文档中词出现的概率。</w:t>
        </w:r>
        <w:r>
          <w:t>perplexity</w:t>
        </w:r>
        <w:r>
          <w:rPr>
            <w:rFonts w:ascii="宋体" w:hAnsi="宋体"/>
          </w:rPr>
          <w:t>数值一般随着潜在主题数量的增加呈现递减的规律，</w:t>
        </w:r>
        <w:r>
          <w:t xml:space="preserve">perplexity </w:t>
        </w:r>
        <w:r>
          <w:rPr>
            <w:rFonts w:ascii="宋体" w:hAnsi="宋体"/>
          </w:rPr>
          <w:t>数值越小，则该主题模型的生成能力越强</w:t>
        </w:r>
        <w:r>
          <w:t>[]</w:t>
        </w:r>
        <w:r>
          <w:rPr>
            <w:rFonts w:ascii="宋体" w:hAnsi="宋体"/>
          </w:rPr>
          <w:t xml:space="preserve">。因此，本文选择 </w:t>
        </w:r>
        <w:r>
          <w:t xml:space="preserve">perplexity </w:t>
        </w:r>
        <w:r>
          <w:rPr>
            <w:rFonts w:ascii="宋体" w:hAnsi="宋体"/>
          </w:rPr>
          <w:t>相对小</w:t>
        </w:r>
        <w:proofErr w:type="gramStart"/>
        <w:r>
          <w:rPr>
            <w:rFonts w:ascii="宋体" w:hAnsi="宋体"/>
          </w:rPr>
          <w:t>且主题</w:t>
        </w:r>
        <w:proofErr w:type="gramEnd"/>
        <w:r>
          <w:rPr>
            <w:rFonts w:ascii="宋体" w:hAnsi="宋体"/>
          </w:rPr>
          <w:t xml:space="preserve">数量相对较少的主题数值作为 </w:t>
        </w:r>
        <w:r>
          <w:t xml:space="preserve">LDA </w:t>
        </w:r>
        <w:r>
          <w:rPr>
            <w:rFonts w:ascii="宋体" w:hAnsi="宋体"/>
          </w:rPr>
          <w:t>模型训练的最优模型参数</w:t>
        </w:r>
        <w:r>
          <w:t>[]</w:t>
        </w:r>
        <w:r>
          <w:rPr>
            <w:rFonts w:ascii="宋体" w:hAnsi="宋体"/>
          </w:rPr>
          <w:t>。</w:t>
        </w:r>
      </w:ins>
    </w:p>
    <w:p w14:paraId="4D850FDC" w14:textId="0786BF00" w:rsidR="00AE5313" w:rsidRDefault="00AE5313">
      <w:pPr>
        <w:pStyle w:val="2"/>
        <w:pPrChange w:id="463" w:author="曹 好" w:date="2022-06-03T15:37:00Z">
          <w:pPr>
            <w:pStyle w:val="2"/>
            <w:spacing w:before="156"/>
            <w:ind w:firstLine="562"/>
          </w:pPr>
        </w:pPrChange>
      </w:pPr>
      <w:bookmarkStart w:id="464" w:name="_Toc105369074"/>
      <w:r>
        <w:rPr>
          <w:rFonts w:hint="eastAsia"/>
        </w:rPr>
        <w:t>智能对话情报机器人模块设计与实现</w:t>
      </w:r>
      <w:bookmarkEnd w:id="464"/>
    </w:p>
    <w:p w14:paraId="388AA56B" w14:textId="495A22EA" w:rsidR="001E53C1" w:rsidRDefault="001E53C1">
      <w:pPr>
        <w:pPrChange w:id="465" w:author="曹 好" w:date="2022-06-03T15:37:00Z">
          <w:pPr>
            <w:spacing w:before="156"/>
            <w:ind w:firstLine="480"/>
          </w:pPr>
        </w:pPrChange>
      </w:pPr>
      <w:r>
        <w:rPr>
          <w:rFonts w:hint="eastAsia"/>
        </w:rPr>
        <w:t>社交网络中存在大量的诈骗信息，为了规避平台的监管，诈骗人员诱导其他用户进行</w:t>
      </w:r>
      <w:proofErr w:type="gramStart"/>
      <w:r>
        <w:rPr>
          <w:rFonts w:hint="eastAsia"/>
        </w:rPr>
        <w:t>私聊或者</w:t>
      </w:r>
      <w:proofErr w:type="gramEnd"/>
      <w:r>
        <w:rPr>
          <w:rFonts w:hint="eastAsia"/>
        </w:rPr>
        <w:t>提供</w:t>
      </w:r>
      <w:r>
        <w:rPr>
          <w:rFonts w:hint="eastAsia"/>
        </w:rPr>
        <w:t>QQ</w:t>
      </w:r>
      <w:r>
        <w:rPr>
          <w:rFonts w:hint="eastAsia"/>
        </w:rPr>
        <w:t>号，微信号等跨平台进行交流。</w:t>
      </w:r>
      <w:r w:rsidR="00E703C1">
        <w:rPr>
          <w:rFonts w:hint="eastAsia"/>
        </w:rPr>
        <w:t>常规的情报收集手段只能对公开的社交网络通过爬虫进行被动的浅层情报收集，不能深入的有针对性的对诈骗人员进行情报收集。在本作品中，我们采用多智能体对话机器人主动</w:t>
      </w:r>
      <w:r w:rsidR="0006034F">
        <w:rPr>
          <w:rFonts w:hint="eastAsia"/>
        </w:rPr>
        <w:t>和诈骗人员进行对话，收集诈骗情报，整理成知识图谱</w:t>
      </w:r>
      <w:r w:rsidR="00B9756C">
        <w:rPr>
          <w:rFonts w:hint="eastAsia"/>
        </w:rPr>
        <w:t>（需要说明的是因为诈骗类型多样，单一对话机器人难以涵盖所有对话场景，为了确保情报收集的效果，我们只针对</w:t>
      </w:r>
      <w:r w:rsidR="00B9756C" w:rsidRPr="00B9756C">
        <w:rPr>
          <w:rFonts w:hint="eastAsia"/>
          <w:b/>
          <w:bCs/>
        </w:rPr>
        <w:t>兼职类诈骗信息</w:t>
      </w:r>
      <w:r w:rsidR="00B9756C">
        <w:rPr>
          <w:rFonts w:hint="eastAsia"/>
        </w:rPr>
        <w:t>使用对话机器人主动进行情报收集）。</w:t>
      </w:r>
      <w:r w:rsidR="00F62AA4">
        <w:rPr>
          <w:rFonts w:hint="eastAsia"/>
        </w:rPr>
        <w:t>具体的实现流程如下</w:t>
      </w:r>
      <w:r w:rsidR="00F62AA4">
        <w:fldChar w:fldCharType="begin"/>
      </w:r>
      <w:r w:rsidR="00F62AA4">
        <w:instrText xml:space="preserve"> </w:instrText>
      </w:r>
      <w:r w:rsidR="00F62AA4">
        <w:rPr>
          <w:rFonts w:hint="eastAsia"/>
        </w:rPr>
        <w:instrText>REF _Ref103968883 \h</w:instrText>
      </w:r>
      <w:r w:rsidR="00F62AA4">
        <w:instrText xml:space="preserve"> </w:instrText>
      </w:r>
      <w:r w:rsidR="00F62AA4">
        <w:fldChar w:fldCharType="separate"/>
      </w:r>
      <w:ins w:id="46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6</w:t>
        </w:r>
      </w:ins>
      <w:del w:id="467"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5</w:delText>
        </w:r>
      </w:del>
      <w:r w:rsidR="00F62AA4">
        <w:fldChar w:fldCharType="end"/>
      </w:r>
      <w:r w:rsidR="00F62AA4">
        <w:rPr>
          <w:rFonts w:hint="eastAsia"/>
        </w:rPr>
        <w:t>所示，首先是识别社交网络中诈骗信息的意图，是否诱导用户</w:t>
      </w:r>
      <w:r w:rsidR="00A10487">
        <w:rPr>
          <w:rFonts w:hint="eastAsia"/>
        </w:rPr>
        <w:t>进行私聊，如果存在诱导</w:t>
      </w:r>
      <w:proofErr w:type="gramStart"/>
      <w:r w:rsidR="00A10487">
        <w:rPr>
          <w:rFonts w:hint="eastAsia"/>
        </w:rPr>
        <w:t>私聊行为</w:t>
      </w:r>
      <w:proofErr w:type="gramEnd"/>
      <w:r w:rsidR="00A10487">
        <w:rPr>
          <w:rFonts w:hint="eastAsia"/>
        </w:rPr>
        <w:t>则进一步判断是否需要跨平台进行私聊，如果需要跨平台交流，首先是识别账号，再添加好友，成功后再与诈骗人员进行对话，最后是对话内容中情报的收集和处理。</w:t>
      </w:r>
    </w:p>
    <w:p w14:paraId="6FA2EC07" w14:textId="14B9FD5D" w:rsidR="00F62AA4" w:rsidRDefault="00A10487">
      <w:pPr>
        <w:pStyle w:val="aff3"/>
        <w:pPrChange w:id="468" w:author="曹 好" w:date="2022-06-05T22:43:00Z">
          <w:pPr>
            <w:spacing w:before="156"/>
            <w:ind w:firstLine="480"/>
            <w:jc w:val="center"/>
          </w:pPr>
        </w:pPrChange>
      </w:pPr>
      <w:r>
        <w:object w:dxaOrig="5629" w:dyaOrig="12673" w14:anchorId="385FBAF6">
          <v:shape id="_x0000_i1030" type="#_x0000_t75" style="width:162pt;height:366pt" o:ole="">
            <v:imagedata r:id="rId47" o:title=""/>
          </v:shape>
          <o:OLEObject Type="Embed" ProgID="Visio.Drawing.15" ShapeID="_x0000_i1030" DrawAspect="Content" ObjectID="_1716013247" r:id="rId48"/>
        </w:object>
      </w:r>
    </w:p>
    <w:p w14:paraId="411F1AE7" w14:textId="4EF2CDB4" w:rsidR="00EB2453" w:rsidRPr="001E53C1" w:rsidRDefault="00F62AA4" w:rsidP="00186ECD">
      <w:pPr>
        <w:pStyle w:val="a9"/>
        <w:spacing w:after="312"/>
      </w:pPr>
      <w:bookmarkStart w:id="469" w:name="_Ref103968883"/>
      <w:r>
        <w:rPr>
          <w:rFonts w:hint="eastAsia"/>
        </w:rPr>
        <w:t>图</w:t>
      </w:r>
      <w:r>
        <w:rPr>
          <w:rFonts w:hint="eastAsia"/>
        </w:rPr>
        <w:t xml:space="preserve"> </w:t>
      </w:r>
      <w:ins w:id="47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47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472" w:author="曹 好" w:date="2022-06-06T00:50:00Z">
        <w:r w:rsidR="00166C1F">
          <w:rPr>
            <w:noProof/>
          </w:rPr>
          <w:t>6</w:t>
        </w:r>
      </w:ins>
      <w:ins w:id="473" w:author="曹 好" w:date="2022-06-06T00:48:00Z">
        <w:r w:rsidR="00A50EBC">
          <w:fldChar w:fldCharType="end"/>
        </w:r>
      </w:ins>
      <w:del w:id="47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w:delText>
        </w:r>
        <w:r w:rsidR="00B23122" w:rsidDel="00AB2086">
          <w:fldChar w:fldCharType="end"/>
        </w:r>
      </w:del>
      <w:bookmarkEnd w:id="469"/>
      <w:r>
        <w:t xml:space="preserve"> </w:t>
      </w:r>
      <w:r>
        <w:rPr>
          <w:rFonts w:hint="eastAsia"/>
        </w:rPr>
        <w:t>智能对话情报机器人情报收集流程</w:t>
      </w:r>
    </w:p>
    <w:p w14:paraId="7E2D9D36" w14:textId="05DF8470" w:rsidR="00A10487" w:rsidRPr="00A10487" w:rsidRDefault="00A10487">
      <w:pPr>
        <w:pStyle w:val="3"/>
        <w:pPrChange w:id="475" w:author="曹 好" w:date="2022-06-03T15:37:00Z">
          <w:pPr>
            <w:pStyle w:val="3"/>
            <w:spacing w:before="156"/>
            <w:ind w:firstLine="562"/>
          </w:pPr>
        </w:pPrChange>
      </w:pPr>
      <w:r>
        <w:rPr>
          <w:rFonts w:hint="eastAsia"/>
        </w:rPr>
        <w:t>基于多智能体的智能对话机器人</w:t>
      </w:r>
    </w:p>
    <w:p w14:paraId="42319B93" w14:textId="571B0A4A" w:rsidR="00500AC0" w:rsidRPr="009324D5" w:rsidRDefault="00500AC0">
      <w:pPr>
        <w:rPr>
          <w:color w:val="auto"/>
          <w:kern w:val="0"/>
        </w:rPr>
        <w:pPrChange w:id="476" w:author="曹 好" w:date="2022-06-03T15:37:00Z">
          <w:pPr>
            <w:spacing w:before="156"/>
            <w:ind w:firstLineChars="200" w:firstLine="480"/>
          </w:pPr>
        </w:pPrChange>
      </w:pPr>
      <w:r>
        <w:rPr>
          <w:rFonts w:hint="eastAsia"/>
        </w:rPr>
        <w:t>在本作品中，我们采用任务导向型对话机器人主动完成</w:t>
      </w:r>
      <w:r w:rsidR="00A10487">
        <w:rPr>
          <w:rFonts w:hint="eastAsia"/>
        </w:rPr>
        <w:t>诈骗</w:t>
      </w:r>
      <w:r>
        <w:rPr>
          <w:rFonts w:hint="eastAsia"/>
        </w:rPr>
        <w:t>情报</w:t>
      </w:r>
      <w:r w:rsidR="00A10487">
        <w:rPr>
          <w:rFonts w:hint="eastAsia"/>
        </w:rPr>
        <w:t>收集</w:t>
      </w:r>
      <w:r>
        <w:rPr>
          <w:rFonts w:hint="eastAsia"/>
        </w:rPr>
        <w:t>任务。目前应用的任务导向型对话系统是指</w:t>
      </w:r>
      <w:proofErr w:type="gramStart"/>
      <w:r>
        <w:rPr>
          <w:rFonts w:hint="eastAsia"/>
        </w:rPr>
        <w:t>由任务</w:t>
      </w:r>
      <w:proofErr w:type="gramEnd"/>
      <w:r>
        <w:rPr>
          <w:rFonts w:hint="eastAsia"/>
        </w:rPr>
        <w:t>驱动的多轮对话，通常，任务型对话可以被理解为一个序列决策过程，机器需要在对话过程中，通过理解用户语句更新维护内部的对话状态，再根据当前的对话状态选择下一步的最优动作（例如确认需求，询问限制条件，提供结果等等），从而完成任务。我们采用</w:t>
      </w:r>
      <w:r>
        <w:rPr>
          <w:rFonts w:hint="eastAsia"/>
        </w:rPr>
        <w:t xml:space="preserve"> </w:t>
      </w:r>
      <w:r>
        <w:rPr>
          <w:rFonts w:ascii="TimesNewRomanPSMT" w:hAnsi="TimesNewRomanPSMT"/>
        </w:rPr>
        <w:t xml:space="preserve">pipeline </w:t>
      </w:r>
      <w:r>
        <w:rPr>
          <w:rFonts w:hint="eastAsia"/>
        </w:rPr>
        <w:t>结构的任务型对话系统四个关键模块：</w:t>
      </w:r>
      <w:r>
        <w:rPr>
          <w:rFonts w:hint="eastAsia"/>
        </w:rPr>
        <w:t xml:space="preserve"> </w:t>
      </w:r>
    </w:p>
    <w:p w14:paraId="6D980800" w14:textId="44B6E3E9" w:rsidR="00500AC0" w:rsidRDefault="00500AC0">
      <w:pPr>
        <w:pStyle w:val="ab"/>
        <w:numPr>
          <w:ilvl w:val="1"/>
          <w:numId w:val="11"/>
        </w:numPr>
        <w:ind w:firstLineChars="0"/>
        <w:pPrChange w:id="477" w:author="曹 好" w:date="2022-06-03T15:37:00Z">
          <w:pPr>
            <w:pStyle w:val="ab"/>
            <w:numPr>
              <w:ilvl w:val="1"/>
              <w:numId w:val="11"/>
            </w:numPr>
            <w:spacing w:before="156"/>
            <w:ind w:left="900" w:firstLineChars="0" w:hanging="420"/>
          </w:pPr>
        </w:pPrChange>
      </w:pPr>
      <w:r>
        <w:rPr>
          <w:rFonts w:hint="eastAsia"/>
        </w:rPr>
        <w:t>自然语言理解：对用户的文本输入进行识别解析，</w:t>
      </w:r>
      <w:proofErr w:type="gramStart"/>
      <w:r>
        <w:rPr>
          <w:rFonts w:hint="eastAsia"/>
        </w:rPr>
        <w:t>得到槽值和</w:t>
      </w:r>
      <w:proofErr w:type="gramEnd"/>
      <w:r>
        <w:rPr>
          <w:rFonts w:hint="eastAsia"/>
        </w:rPr>
        <w:t>意图等计算机</w:t>
      </w:r>
      <w:r>
        <w:rPr>
          <w:rFonts w:hint="eastAsia"/>
        </w:rPr>
        <w:t xml:space="preserve"> </w:t>
      </w:r>
      <w:r>
        <w:rPr>
          <w:rFonts w:hint="eastAsia"/>
        </w:rPr>
        <w:t>可理解的语义标签。</w:t>
      </w:r>
      <w:r>
        <w:rPr>
          <w:rFonts w:hint="eastAsia"/>
        </w:rPr>
        <w:t xml:space="preserve"> </w:t>
      </w:r>
    </w:p>
    <w:p w14:paraId="5CD94F71" w14:textId="72735CFD" w:rsidR="00500AC0" w:rsidRDefault="00500AC0">
      <w:pPr>
        <w:pStyle w:val="ab"/>
        <w:numPr>
          <w:ilvl w:val="1"/>
          <w:numId w:val="11"/>
        </w:numPr>
        <w:ind w:firstLineChars="0"/>
        <w:pPrChange w:id="478" w:author="曹 好" w:date="2022-06-03T15:37:00Z">
          <w:pPr>
            <w:pStyle w:val="ab"/>
            <w:numPr>
              <w:ilvl w:val="1"/>
              <w:numId w:val="11"/>
            </w:numPr>
            <w:spacing w:before="156"/>
            <w:ind w:left="900" w:firstLineChars="0" w:hanging="420"/>
          </w:pPr>
        </w:pPrChange>
      </w:pPr>
      <w:r>
        <w:rPr>
          <w:rFonts w:hint="eastAsia"/>
        </w:rPr>
        <w:t>对话状态跟踪：根据对话历史，维护当前对话状态，对话状态是对整个对话历</w:t>
      </w:r>
      <w:r>
        <w:rPr>
          <w:rFonts w:hint="eastAsia"/>
        </w:rPr>
        <w:t xml:space="preserve"> </w:t>
      </w:r>
      <w:r>
        <w:rPr>
          <w:rFonts w:hint="eastAsia"/>
        </w:rPr>
        <w:t>史的累积语义表示，一般</w:t>
      </w:r>
      <w:proofErr w:type="gramStart"/>
      <w:r>
        <w:rPr>
          <w:rFonts w:hint="eastAsia"/>
        </w:rPr>
        <w:t>就是槽值对</w:t>
      </w:r>
      <w:proofErr w:type="gramEnd"/>
      <w:r>
        <w:rPr>
          <w:rFonts w:hint="eastAsia"/>
        </w:rPr>
        <w:t>。</w:t>
      </w:r>
    </w:p>
    <w:p w14:paraId="091F8AE1" w14:textId="36338B4A" w:rsidR="00500AC0" w:rsidRDefault="00500AC0">
      <w:pPr>
        <w:pStyle w:val="ab"/>
        <w:numPr>
          <w:ilvl w:val="1"/>
          <w:numId w:val="11"/>
        </w:numPr>
        <w:ind w:firstLineChars="0"/>
        <w:pPrChange w:id="479" w:author="曹 好" w:date="2022-06-03T15:37:00Z">
          <w:pPr>
            <w:pStyle w:val="ab"/>
            <w:numPr>
              <w:ilvl w:val="1"/>
              <w:numId w:val="11"/>
            </w:numPr>
            <w:spacing w:before="156"/>
            <w:ind w:left="900" w:firstLineChars="0" w:hanging="420"/>
          </w:pPr>
        </w:pPrChange>
      </w:pPr>
      <w:r>
        <w:rPr>
          <w:rFonts w:hint="eastAsia"/>
        </w:rPr>
        <w:t>对话策略：根据当前对话状态输出下一步系统动作。一般对话状态跟踪模块</w:t>
      </w:r>
      <w:r>
        <w:rPr>
          <w:rFonts w:hint="eastAsia"/>
        </w:rPr>
        <w:lastRenderedPageBreak/>
        <w:t>和对话策略模块统称为对话管理模块。</w:t>
      </w:r>
    </w:p>
    <w:p w14:paraId="3E4526F1" w14:textId="6493A6CB" w:rsidR="00500AC0" w:rsidRDefault="00500AC0">
      <w:pPr>
        <w:pStyle w:val="ab"/>
        <w:numPr>
          <w:ilvl w:val="1"/>
          <w:numId w:val="11"/>
        </w:numPr>
        <w:ind w:firstLineChars="0"/>
        <w:pPrChange w:id="480" w:author="曹 好" w:date="2022-06-03T15:37:00Z">
          <w:pPr>
            <w:pStyle w:val="ab"/>
            <w:numPr>
              <w:ilvl w:val="1"/>
              <w:numId w:val="11"/>
            </w:numPr>
            <w:spacing w:before="156"/>
            <w:ind w:left="900" w:firstLineChars="0" w:hanging="420"/>
          </w:pPr>
        </w:pPrChange>
      </w:pPr>
      <w:r>
        <w:rPr>
          <w:rFonts w:hint="eastAsia"/>
        </w:rPr>
        <w:t>自然语言生成：将系统动作转换成自然语言输出。</w:t>
      </w:r>
    </w:p>
    <w:p w14:paraId="0F729995" w14:textId="27AEC05C" w:rsidR="009F6D54" w:rsidRDefault="009F6D54">
      <w:pPr>
        <w:pStyle w:val="4"/>
        <w:pPrChange w:id="481" w:author="曹 好" w:date="2022-06-03T15:37:00Z">
          <w:pPr>
            <w:pStyle w:val="4"/>
            <w:spacing w:before="156"/>
            <w:ind w:firstLine="560"/>
          </w:pPr>
        </w:pPrChange>
      </w:pPr>
      <w:r>
        <w:rPr>
          <w:rFonts w:hint="eastAsia"/>
        </w:rPr>
        <w:t>自然语言理解</w:t>
      </w:r>
    </w:p>
    <w:p w14:paraId="761660DC" w14:textId="6582A7B3" w:rsidR="009F6D54" w:rsidRDefault="009F6D54">
      <w:pPr>
        <w:pPrChange w:id="482" w:author="曹 好" w:date="2022-06-03T15:37:00Z">
          <w:pPr>
            <w:widowControl/>
            <w:spacing w:before="156" w:line="240" w:lineRule="auto"/>
            <w:ind w:firstLine="480"/>
            <w:jc w:val="left"/>
          </w:pPr>
        </w:pPrChange>
      </w:pPr>
      <w:r>
        <w:rPr>
          <w:rFonts w:hint="eastAsia"/>
        </w:rPr>
        <w:t>自然语言理解模块识别出用户文字的意图，同时从中提取槽位信息</w:t>
      </w:r>
      <w:r>
        <w:rPr>
          <w:rFonts w:ascii="TimesNewRomanPSMT" w:hAnsi="TimesNewRomanPSMT"/>
          <w:sz w:val="16"/>
          <w:szCs w:val="16"/>
        </w:rPr>
        <w:t>[11]</w:t>
      </w:r>
      <w:r>
        <w:rPr>
          <w:rFonts w:hint="eastAsia"/>
        </w:rPr>
        <w:t>，并标记词汇的语义类别。前者是一个文本分类任务，而后者则是一个序列标记任务。针对前一个任务，可以使用基于传统机器学习算法的分类器加以完成</w:t>
      </w:r>
      <w:r>
        <w:rPr>
          <w:rFonts w:ascii="TimesNewRomanPSMT" w:hAnsi="TimesNewRomanPSMT"/>
          <w:sz w:val="16"/>
          <w:szCs w:val="16"/>
        </w:rPr>
        <w:t>[12]</w:t>
      </w:r>
      <w:r>
        <w:rPr>
          <w:rFonts w:hint="eastAsia"/>
        </w:rPr>
        <w:t>，而应用深度学习技术，会使分类问题得到更好的解决</w:t>
      </w:r>
      <w:r>
        <w:rPr>
          <w:rFonts w:ascii="TimesNewRomanPSMT" w:hAnsi="TimesNewRomanPSMT"/>
          <w:sz w:val="16"/>
          <w:szCs w:val="16"/>
        </w:rPr>
        <w:t>[34]</w:t>
      </w:r>
      <w:r>
        <w:rPr>
          <w:rFonts w:hint="eastAsia"/>
        </w:rPr>
        <w:t>。在本作品中，我们定义</w:t>
      </w:r>
      <w:r w:rsidR="00514411">
        <w:rPr>
          <w:rFonts w:hint="eastAsia"/>
        </w:rPr>
        <w:t>的</w:t>
      </w:r>
      <w:r w:rsidR="007A51BB">
        <w:rPr>
          <w:rFonts w:hint="eastAsia"/>
        </w:rPr>
        <w:t>主要</w:t>
      </w:r>
      <w:r>
        <w:rPr>
          <w:rFonts w:hint="eastAsia"/>
        </w:rPr>
        <w:t>意图和实体</w:t>
      </w:r>
      <w:r w:rsidR="000A750D">
        <w:rPr>
          <w:rFonts w:hint="eastAsia"/>
        </w:rPr>
        <w:t>如</w:t>
      </w:r>
      <w:r w:rsidR="000A750D">
        <w:fldChar w:fldCharType="begin"/>
      </w:r>
      <w:r w:rsidR="000A750D">
        <w:instrText xml:space="preserve"> </w:instrText>
      </w:r>
      <w:r w:rsidR="000A750D">
        <w:rPr>
          <w:rFonts w:hint="eastAsia"/>
        </w:rPr>
        <w:instrText>REF _Ref103972085 \h</w:instrText>
      </w:r>
      <w:r w:rsidR="000A750D">
        <w:instrText xml:space="preserve"> </w:instrText>
      </w:r>
      <w:r w:rsidR="000A750D">
        <w:fldChar w:fldCharType="separate"/>
      </w:r>
      <w:ins w:id="483" w:author="曹 好" w:date="2022-06-06T00:50:00Z">
        <w:r w:rsidR="00166C1F">
          <w:rPr>
            <w:rFonts w:hint="eastAsia"/>
          </w:rPr>
          <w:t>表格</w:t>
        </w:r>
        <w:r w:rsidR="00166C1F">
          <w:rPr>
            <w:rFonts w:hint="eastAsia"/>
          </w:rPr>
          <w:t xml:space="preserve"> </w:t>
        </w:r>
        <w:r w:rsidR="00166C1F">
          <w:rPr>
            <w:noProof/>
          </w:rPr>
          <w:t>2</w:t>
        </w:r>
      </w:ins>
      <w:del w:id="484" w:author="曹 好" w:date="2022-06-03T16:35:00Z">
        <w:r w:rsidR="00165450" w:rsidDel="00AB2086">
          <w:rPr>
            <w:rFonts w:hint="eastAsia"/>
          </w:rPr>
          <w:delText>表格</w:delText>
        </w:r>
        <w:r w:rsidR="00165450" w:rsidDel="00AB2086">
          <w:rPr>
            <w:rFonts w:hint="eastAsia"/>
          </w:rPr>
          <w:delText xml:space="preserve"> </w:delText>
        </w:r>
        <w:r w:rsidR="00165450" w:rsidDel="00AB2086">
          <w:rPr>
            <w:noProof/>
          </w:rPr>
          <w:delText>2</w:delText>
        </w:r>
      </w:del>
      <w:r w:rsidR="000A750D">
        <w:fldChar w:fldCharType="end"/>
      </w:r>
      <w:r w:rsidR="000A750D">
        <w:rPr>
          <w:rFonts w:hint="eastAsia"/>
        </w:rPr>
        <w:t>所示。</w:t>
      </w:r>
    </w:p>
    <w:p w14:paraId="42D0BC42" w14:textId="567DD2E1" w:rsidR="000A750D" w:rsidRDefault="000A750D" w:rsidP="00AB2086">
      <w:pPr>
        <w:pStyle w:val="a9"/>
        <w:spacing w:after="312"/>
      </w:pPr>
      <w:bookmarkStart w:id="485" w:name="_Ref1039720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66C1F">
        <w:rPr>
          <w:noProof/>
        </w:rPr>
        <w:t>2</w:t>
      </w:r>
      <w:r>
        <w:fldChar w:fldCharType="end"/>
      </w:r>
      <w:bookmarkEnd w:id="485"/>
      <w:r>
        <w:t xml:space="preserve"> </w:t>
      </w:r>
      <w:r w:rsidR="00514411">
        <w:rPr>
          <w:rFonts w:hint="eastAsia"/>
        </w:rPr>
        <w:t>主要的</w:t>
      </w:r>
      <w:r>
        <w:rPr>
          <w:rFonts w:hint="eastAsia"/>
        </w:rPr>
        <w:t>意图与实体表</w:t>
      </w:r>
    </w:p>
    <w:tbl>
      <w:tblPr>
        <w:tblStyle w:val="afc"/>
        <w:tblW w:w="0" w:type="auto"/>
        <w:shd w:val="clear" w:color="auto" w:fill="FFF2CC" w:themeFill="accent4" w:themeFillTint="33"/>
        <w:tblLook w:val="04A0" w:firstRow="1" w:lastRow="0" w:firstColumn="1" w:lastColumn="0" w:noHBand="0" w:noVBand="1"/>
      </w:tblPr>
      <w:tblGrid>
        <w:gridCol w:w="4405"/>
        <w:gridCol w:w="4405"/>
      </w:tblGrid>
      <w:tr w:rsidR="000A750D" w14:paraId="09F8D31C" w14:textId="77777777" w:rsidTr="007A51BB">
        <w:tc>
          <w:tcPr>
            <w:tcW w:w="4405" w:type="dxa"/>
            <w:shd w:val="clear" w:color="auto" w:fill="FFF2CC" w:themeFill="accent4" w:themeFillTint="33"/>
          </w:tcPr>
          <w:p w14:paraId="58289C47" w14:textId="15332E4D" w:rsidR="000A750D" w:rsidRDefault="000A750D">
            <w:pPr>
              <w:pPrChange w:id="486" w:author="曹 好" w:date="2022-06-03T15:37:00Z">
                <w:pPr>
                  <w:widowControl/>
                  <w:spacing w:before="156" w:line="240" w:lineRule="auto"/>
                  <w:ind w:firstLine="480"/>
                  <w:jc w:val="center"/>
                </w:pPr>
              </w:pPrChange>
            </w:pPr>
            <w:r>
              <w:rPr>
                <w:rFonts w:hint="eastAsia"/>
              </w:rPr>
              <w:t>意图</w:t>
            </w:r>
          </w:p>
        </w:tc>
        <w:tc>
          <w:tcPr>
            <w:tcW w:w="4405" w:type="dxa"/>
            <w:shd w:val="clear" w:color="auto" w:fill="FFF2CC" w:themeFill="accent4" w:themeFillTint="33"/>
          </w:tcPr>
          <w:p w14:paraId="29004236" w14:textId="57153A8B" w:rsidR="000A750D" w:rsidRDefault="000A750D">
            <w:pPr>
              <w:pPrChange w:id="487" w:author="曹 好" w:date="2022-06-03T15:37:00Z">
                <w:pPr>
                  <w:widowControl/>
                  <w:spacing w:before="156" w:line="240" w:lineRule="auto"/>
                  <w:ind w:firstLine="480"/>
                  <w:jc w:val="left"/>
                </w:pPr>
              </w:pPrChange>
            </w:pPr>
            <w:r>
              <w:rPr>
                <w:rFonts w:hint="eastAsia"/>
              </w:rPr>
              <w:t>实体</w:t>
            </w:r>
          </w:p>
        </w:tc>
      </w:tr>
      <w:tr w:rsidR="00B9756C" w14:paraId="5A924A57" w14:textId="77777777" w:rsidTr="007A51BB">
        <w:tc>
          <w:tcPr>
            <w:tcW w:w="4405" w:type="dxa"/>
            <w:vMerge w:val="restart"/>
            <w:shd w:val="clear" w:color="auto" w:fill="FFF2CC" w:themeFill="accent4" w:themeFillTint="33"/>
          </w:tcPr>
          <w:p w14:paraId="7C43E2D1" w14:textId="6CBA00FD" w:rsidR="00B9756C" w:rsidRDefault="00B9756C">
            <w:pPr>
              <w:pPrChange w:id="488" w:author="曹 好" w:date="2022-06-03T15:37:00Z">
                <w:pPr>
                  <w:widowControl/>
                  <w:spacing w:before="156" w:line="240" w:lineRule="auto"/>
                  <w:ind w:firstLine="480"/>
                  <w:jc w:val="center"/>
                </w:pPr>
              </w:pPrChange>
            </w:pPr>
            <w:r>
              <w:rPr>
                <w:rFonts w:hint="eastAsia"/>
              </w:rPr>
              <w:t>个人信息</w:t>
            </w:r>
            <w:r w:rsidR="00514411">
              <w:rPr>
                <w:rFonts w:hint="eastAsia"/>
              </w:rPr>
              <w:t>(</w:t>
            </w:r>
            <w:r w:rsidR="00514411">
              <w:t>info)</w:t>
            </w:r>
          </w:p>
        </w:tc>
        <w:tc>
          <w:tcPr>
            <w:tcW w:w="4405" w:type="dxa"/>
            <w:shd w:val="clear" w:color="auto" w:fill="FFF2CC" w:themeFill="accent4" w:themeFillTint="33"/>
          </w:tcPr>
          <w:p w14:paraId="536165FC" w14:textId="56B9DFC2" w:rsidR="00B9756C" w:rsidRDefault="00B9756C">
            <w:pPr>
              <w:pPrChange w:id="489" w:author="曹 好" w:date="2022-06-03T15:37:00Z">
                <w:pPr>
                  <w:widowControl/>
                  <w:spacing w:before="156" w:line="240" w:lineRule="auto"/>
                  <w:ind w:firstLine="480"/>
                  <w:jc w:val="left"/>
                </w:pPr>
              </w:pPrChange>
            </w:pPr>
            <w:r>
              <w:rPr>
                <w:rFonts w:hint="eastAsia"/>
              </w:rPr>
              <w:t>性别</w:t>
            </w:r>
            <w:r w:rsidR="00514411">
              <w:rPr>
                <w:rFonts w:hint="eastAsia"/>
              </w:rPr>
              <w:t>(</w:t>
            </w:r>
            <w:r w:rsidR="00514411">
              <w:t>gender)</w:t>
            </w:r>
          </w:p>
        </w:tc>
      </w:tr>
      <w:tr w:rsidR="00B9756C" w14:paraId="75C63095" w14:textId="77777777" w:rsidTr="007A51BB">
        <w:tc>
          <w:tcPr>
            <w:tcW w:w="4405" w:type="dxa"/>
            <w:vMerge/>
            <w:shd w:val="clear" w:color="auto" w:fill="FFF2CC" w:themeFill="accent4" w:themeFillTint="33"/>
          </w:tcPr>
          <w:p w14:paraId="393AC49F" w14:textId="77777777" w:rsidR="00B9756C" w:rsidRDefault="00B9756C">
            <w:pPr>
              <w:pPrChange w:id="490"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1E95D983" w14:textId="687D9C53" w:rsidR="00B9756C" w:rsidRDefault="00B9756C">
            <w:pPr>
              <w:pPrChange w:id="491" w:author="曹 好" w:date="2022-06-03T15:37:00Z">
                <w:pPr>
                  <w:widowControl/>
                  <w:spacing w:before="156" w:line="240" w:lineRule="auto"/>
                  <w:ind w:firstLine="480"/>
                  <w:jc w:val="left"/>
                </w:pPr>
              </w:pPrChange>
            </w:pPr>
            <w:r>
              <w:rPr>
                <w:rFonts w:hint="eastAsia"/>
              </w:rPr>
              <w:t>年龄</w:t>
            </w:r>
            <w:r w:rsidR="00514411">
              <w:rPr>
                <w:rFonts w:hint="eastAsia"/>
              </w:rPr>
              <w:t>(</w:t>
            </w:r>
            <w:r w:rsidR="00514411">
              <w:t>age)</w:t>
            </w:r>
          </w:p>
        </w:tc>
      </w:tr>
      <w:tr w:rsidR="00B9756C" w14:paraId="0ADE7772" w14:textId="77777777" w:rsidTr="007A51BB">
        <w:tc>
          <w:tcPr>
            <w:tcW w:w="4405" w:type="dxa"/>
            <w:vMerge/>
            <w:shd w:val="clear" w:color="auto" w:fill="FFF2CC" w:themeFill="accent4" w:themeFillTint="33"/>
          </w:tcPr>
          <w:p w14:paraId="4F42B498" w14:textId="77777777" w:rsidR="00B9756C" w:rsidRDefault="00B9756C">
            <w:pPr>
              <w:pPrChange w:id="492"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4D171DC9" w14:textId="3624F051" w:rsidR="00B9756C" w:rsidRDefault="00B9756C">
            <w:pPr>
              <w:pPrChange w:id="493" w:author="曹 好" w:date="2022-06-03T15:37:00Z">
                <w:pPr>
                  <w:widowControl/>
                  <w:spacing w:before="156" w:line="240" w:lineRule="auto"/>
                  <w:ind w:firstLine="480"/>
                  <w:jc w:val="left"/>
                </w:pPr>
              </w:pPrChange>
            </w:pPr>
            <w:r>
              <w:rPr>
                <w:rFonts w:hint="eastAsia"/>
              </w:rPr>
              <w:t>名字</w:t>
            </w:r>
            <w:r w:rsidR="00514411">
              <w:rPr>
                <w:rFonts w:hint="eastAsia"/>
              </w:rPr>
              <w:t>(</w:t>
            </w:r>
            <w:r w:rsidR="00514411">
              <w:t>name)</w:t>
            </w:r>
          </w:p>
        </w:tc>
      </w:tr>
      <w:tr w:rsidR="00B9756C" w14:paraId="6FDE18B6" w14:textId="77777777" w:rsidTr="007A51BB">
        <w:tc>
          <w:tcPr>
            <w:tcW w:w="4405" w:type="dxa"/>
            <w:vMerge/>
            <w:shd w:val="clear" w:color="auto" w:fill="FFF2CC" w:themeFill="accent4" w:themeFillTint="33"/>
          </w:tcPr>
          <w:p w14:paraId="13991893" w14:textId="77777777" w:rsidR="00B9756C" w:rsidRDefault="00B9756C">
            <w:pPr>
              <w:pPrChange w:id="494"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73506FCE" w14:textId="02FC2945" w:rsidR="00B9756C" w:rsidRDefault="00B9756C">
            <w:pPr>
              <w:pPrChange w:id="495" w:author="曹 好" w:date="2022-06-03T15:37:00Z">
                <w:pPr>
                  <w:widowControl/>
                  <w:spacing w:before="156" w:line="240" w:lineRule="auto"/>
                  <w:ind w:firstLine="480"/>
                  <w:jc w:val="left"/>
                </w:pPr>
              </w:pPrChange>
            </w:pPr>
            <w:r>
              <w:rPr>
                <w:rFonts w:hint="eastAsia"/>
              </w:rPr>
              <w:t>身份证</w:t>
            </w:r>
            <w:r w:rsidR="00514411">
              <w:rPr>
                <w:rFonts w:hint="eastAsia"/>
              </w:rPr>
              <w:t>(</w:t>
            </w:r>
            <w:proofErr w:type="spellStart"/>
            <w:r w:rsidR="00514411">
              <w:t>card_id</w:t>
            </w:r>
            <w:proofErr w:type="spellEnd"/>
            <w:r w:rsidR="00514411">
              <w:t>)</w:t>
            </w:r>
          </w:p>
        </w:tc>
      </w:tr>
      <w:tr w:rsidR="00B9756C" w14:paraId="66616B05" w14:textId="77777777" w:rsidTr="007A51BB">
        <w:tc>
          <w:tcPr>
            <w:tcW w:w="4405" w:type="dxa"/>
            <w:vMerge/>
            <w:shd w:val="clear" w:color="auto" w:fill="FFF2CC" w:themeFill="accent4" w:themeFillTint="33"/>
          </w:tcPr>
          <w:p w14:paraId="3666E718" w14:textId="77777777" w:rsidR="00B9756C" w:rsidRDefault="00B9756C">
            <w:pPr>
              <w:pPrChange w:id="496"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24BC49A1" w14:textId="5F1DC22C" w:rsidR="00B9756C" w:rsidRDefault="00B9756C">
            <w:pPr>
              <w:pPrChange w:id="497" w:author="曹 好" w:date="2022-06-03T15:37:00Z">
                <w:pPr>
                  <w:widowControl/>
                  <w:spacing w:before="156" w:line="240" w:lineRule="auto"/>
                  <w:ind w:firstLine="480"/>
                  <w:jc w:val="left"/>
                </w:pPr>
              </w:pPrChange>
            </w:pPr>
            <w:r>
              <w:rPr>
                <w:rFonts w:hint="eastAsia"/>
              </w:rPr>
              <w:t>家庭住址</w:t>
            </w:r>
            <w:r w:rsidR="00514411">
              <w:rPr>
                <w:rFonts w:hint="eastAsia"/>
              </w:rPr>
              <w:t>(</w:t>
            </w:r>
            <w:r w:rsidR="00514411">
              <w:t>address)</w:t>
            </w:r>
          </w:p>
        </w:tc>
      </w:tr>
      <w:tr w:rsidR="00CC791E" w14:paraId="6601714A" w14:textId="77777777" w:rsidTr="007A51BB">
        <w:tc>
          <w:tcPr>
            <w:tcW w:w="4405" w:type="dxa"/>
            <w:vMerge w:val="restart"/>
            <w:shd w:val="clear" w:color="auto" w:fill="FFF2CC" w:themeFill="accent4" w:themeFillTint="33"/>
          </w:tcPr>
          <w:p w14:paraId="42538E3C" w14:textId="7A625DA1" w:rsidR="00CC791E" w:rsidRDefault="00CC791E">
            <w:pPr>
              <w:pPrChange w:id="498" w:author="曹 好" w:date="2022-06-03T15:37:00Z">
                <w:pPr>
                  <w:widowControl/>
                  <w:spacing w:before="156" w:line="276" w:lineRule="auto"/>
                  <w:ind w:firstLine="480"/>
                  <w:jc w:val="center"/>
                </w:pPr>
              </w:pPrChange>
            </w:pPr>
            <w:r>
              <w:rPr>
                <w:rFonts w:hint="eastAsia"/>
              </w:rPr>
              <w:t>工作信息</w:t>
            </w:r>
            <w:r w:rsidR="00514411">
              <w:rPr>
                <w:rFonts w:hint="eastAsia"/>
              </w:rPr>
              <w:t>(</w:t>
            </w:r>
            <w:proofErr w:type="spellStart"/>
            <w:r w:rsidR="00514411">
              <w:t>work_info</w:t>
            </w:r>
            <w:proofErr w:type="spellEnd"/>
            <w:r w:rsidR="00514411">
              <w:t>)</w:t>
            </w:r>
          </w:p>
        </w:tc>
        <w:tc>
          <w:tcPr>
            <w:tcW w:w="4405" w:type="dxa"/>
            <w:shd w:val="clear" w:color="auto" w:fill="FFF2CC" w:themeFill="accent4" w:themeFillTint="33"/>
          </w:tcPr>
          <w:p w14:paraId="1A847176" w14:textId="33BA3D9B" w:rsidR="00CC791E" w:rsidRDefault="00CC791E">
            <w:pPr>
              <w:pPrChange w:id="499" w:author="曹 好" w:date="2022-06-03T15:37:00Z">
                <w:pPr>
                  <w:widowControl/>
                  <w:spacing w:before="156" w:line="240" w:lineRule="auto"/>
                  <w:ind w:firstLine="480"/>
                  <w:jc w:val="left"/>
                </w:pPr>
              </w:pPrChange>
            </w:pPr>
            <w:r>
              <w:rPr>
                <w:rFonts w:hint="eastAsia"/>
              </w:rPr>
              <w:t>工资</w:t>
            </w:r>
            <w:r w:rsidR="00514411">
              <w:rPr>
                <w:rFonts w:hint="eastAsia"/>
              </w:rPr>
              <w:t>(</w:t>
            </w:r>
            <w:r w:rsidR="00514411">
              <w:t>salary)</w:t>
            </w:r>
          </w:p>
        </w:tc>
      </w:tr>
      <w:tr w:rsidR="00CC791E" w14:paraId="2E794D98" w14:textId="77777777" w:rsidTr="007A51BB">
        <w:tc>
          <w:tcPr>
            <w:tcW w:w="4405" w:type="dxa"/>
            <w:vMerge/>
            <w:shd w:val="clear" w:color="auto" w:fill="FFF2CC" w:themeFill="accent4" w:themeFillTint="33"/>
          </w:tcPr>
          <w:p w14:paraId="60641147" w14:textId="77777777" w:rsidR="00CC791E" w:rsidRDefault="00CC791E">
            <w:pPr>
              <w:pPrChange w:id="500"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79F7B21F" w14:textId="3B806988" w:rsidR="00CC791E" w:rsidRDefault="00CC791E">
            <w:pPr>
              <w:pPrChange w:id="501" w:author="曹 好" w:date="2022-06-03T15:37:00Z">
                <w:pPr>
                  <w:widowControl/>
                  <w:spacing w:before="156" w:line="240" w:lineRule="auto"/>
                  <w:ind w:firstLine="480"/>
                  <w:jc w:val="left"/>
                </w:pPr>
              </w:pPrChange>
            </w:pPr>
            <w:r>
              <w:rPr>
                <w:rFonts w:hint="eastAsia"/>
              </w:rPr>
              <w:t>工作内容</w:t>
            </w:r>
            <w:r w:rsidR="00514411">
              <w:rPr>
                <w:rFonts w:hint="eastAsia"/>
              </w:rPr>
              <w:t>(</w:t>
            </w:r>
            <w:proofErr w:type="spellStart"/>
            <w:r w:rsidR="00514411">
              <w:t>work_content</w:t>
            </w:r>
            <w:proofErr w:type="spellEnd"/>
            <w:r w:rsidR="00514411">
              <w:t>)</w:t>
            </w:r>
          </w:p>
        </w:tc>
      </w:tr>
      <w:tr w:rsidR="00CC791E" w14:paraId="5C6716D1" w14:textId="77777777" w:rsidTr="007A51BB">
        <w:tc>
          <w:tcPr>
            <w:tcW w:w="4405" w:type="dxa"/>
            <w:vMerge/>
            <w:shd w:val="clear" w:color="auto" w:fill="FFF2CC" w:themeFill="accent4" w:themeFillTint="33"/>
          </w:tcPr>
          <w:p w14:paraId="502E057F" w14:textId="77777777" w:rsidR="00CC791E" w:rsidRDefault="00CC791E">
            <w:pPr>
              <w:pPrChange w:id="502"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1095C303" w14:textId="20885803" w:rsidR="00CC791E" w:rsidRDefault="00CC791E">
            <w:pPr>
              <w:pPrChange w:id="503" w:author="曹 好" w:date="2022-06-03T15:37:00Z">
                <w:pPr>
                  <w:widowControl/>
                  <w:spacing w:before="156" w:line="240" w:lineRule="auto"/>
                  <w:ind w:firstLine="480"/>
                  <w:jc w:val="left"/>
                </w:pPr>
              </w:pPrChange>
            </w:pPr>
            <w:r>
              <w:rPr>
                <w:rFonts w:hint="eastAsia"/>
              </w:rPr>
              <w:t>工作时间</w:t>
            </w:r>
            <w:r w:rsidR="00514411">
              <w:rPr>
                <w:rFonts w:hint="eastAsia"/>
              </w:rPr>
              <w:t>(</w:t>
            </w:r>
            <w:proofErr w:type="spellStart"/>
            <w:r w:rsidR="00514411">
              <w:t>work_time</w:t>
            </w:r>
            <w:proofErr w:type="spellEnd"/>
            <w:r w:rsidR="00514411">
              <w:t>)</w:t>
            </w:r>
          </w:p>
        </w:tc>
      </w:tr>
      <w:tr w:rsidR="00CC791E" w14:paraId="5FA4177E" w14:textId="77777777" w:rsidTr="007A51BB">
        <w:tc>
          <w:tcPr>
            <w:tcW w:w="4405" w:type="dxa"/>
            <w:vMerge/>
            <w:shd w:val="clear" w:color="auto" w:fill="FFF2CC" w:themeFill="accent4" w:themeFillTint="33"/>
          </w:tcPr>
          <w:p w14:paraId="3C420BEA" w14:textId="77777777" w:rsidR="00CC791E" w:rsidRDefault="00CC791E">
            <w:pPr>
              <w:pPrChange w:id="504"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4CCFEC2B" w14:textId="5B2CB2D9" w:rsidR="00CC791E" w:rsidRDefault="00CC791E">
            <w:pPr>
              <w:pPrChange w:id="505" w:author="曹 好" w:date="2022-06-03T15:37:00Z">
                <w:pPr>
                  <w:widowControl/>
                  <w:spacing w:before="156" w:line="240" w:lineRule="auto"/>
                  <w:ind w:firstLine="480"/>
                  <w:jc w:val="left"/>
                </w:pPr>
              </w:pPrChange>
            </w:pPr>
            <w:r>
              <w:rPr>
                <w:rFonts w:hint="eastAsia"/>
              </w:rPr>
              <w:t>工作地点</w:t>
            </w:r>
            <w:r w:rsidR="00514411">
              <w:rPr>
                <w:rFonts w:hint="eastAsia"/>
              </w:rPr>
              <w:t>(</w:t>
            </w:r>
            <w:proofErr w:type="spellStart"/>
            <w:r w:rsidR="00514411">
              <w:t>work_address</w:t>
            </w:r>
            <w:proofErr w:type="spellEnd"/>
            <w:r w:rsidR="00514411">
              <w:t>)</w:t>
            </w:r>
          </w:p>
        </w:tc>
      </w:tr>
      <w:tr w:rsidR="007A51BB" w14:paraId="0D5E4B40" w14:textId="77777777" w:rsidTr="007A51BB">
        <w:tc>
          <w:tcPr>
            <w:tcW w:w="4405" w:type="dxa"/>
            <w:vMerge w:val="restart"/>
            <w:shd w:val="clear" w:color="auto" w:fill="FFF2CC" w:themeFill="accent4" w:themeFillTint="33"/>
          </w:tcPr>
          <w:p w14:paraId="740F44CB" w14:textId="60686640" w:rsidR="007A51BB" w:rsidRDefault="007A51BB">
            <w:pPr>
              <w:rPr>
                <w:color w:val="auto"/>
                <w:kern w:val="0"/>
              </w:rPr>
              <w:pPrChange w:id="506" w:author="曹 好" w:date="2022-06-03T15:37:00Z">
                <w:pPr>
                  <w:widowControl/>
                  <w:spacing w:before="156" w:line="240" w:lineRule="auto"/>
                  <w:ind w:firstLine="480"/>
                  <w:jc w:val="center"/>
                </w:pPr>
              </w:pPrChange>
            </w:pPr>
            <w:r>
              <w:rPr>
                <w:rFonts w:hint="eastAsia"/>
                <w:color w:val="auto"/>
                <w:kern w:val="0"/>
              </w:rPr>
              <w:t>工作条件</w:t>
            </w:r>
            <w:r w:rsidR="00514411">
              <w:rPr>
                <w:rFonts w:hint="eastAsia"/>
                <w:color w:val="auto"/>
                <w:kern w:val="0"/>
              </w:rPr>
              <w:t>(</w:t>
            </w:r>
            <w:r w:rsidR="00514411">
              <w:rPr>
                <w:color w:val="auto"/>
                <w:kern w:val="0"/>
              </w:rPr>
              <w:t>work</w:t>
            </w:r>
            <w:r w:rsidR="00514411" w:rsidRPr="00514411">
              <w:rPr>
                <w:rFonts w:ascii="TimesNewRomanPSMT" w:hAnsi="TimesNewRomanPSMT"/>
                <w:color w:val="000000"/>
                <w:sz w:val="25"/>
                <w:szCs w:val="25"/>
              </w:rPr>
              <w:t xml:space="preserve">_ </w:t>
            </w:r>
            <w:r w:rsidR="00A24C45">
              <w:fldChar w:fldCharType="begin"/>
            </w:r>
            <w:r w:rsidR="00A24C45">
              <w:instrText xml:space="preserve"> HYPERLINK "javascript:;" </w:instrText>
            </w:r>
            <w:r w:rsidR="00A24C45">
              <w:fldChar w:fldCharType="separate"/>
            </w:r>
            <w:r w:rsidR="00514411" w:rsidRPr="00514411">
              <w:rPr>
                <w:rFonts w:ascii="TimesNewRomanPSMT" w:hAnsi="TimesNewRomanPSMT"/>
                <w:color w:val="000000"/>
                <w:sz w:val="25"/>
                <w:szCs w:val="25"/>
              </w:rPr>
              <w:t>require</w:t>
            </w:r>
            <w:r w:rsidR="00A24C45">
              <w:rPr>
                <w:rFonts w:ascii="TimesNewRomanPSMT" w:hAnsi="TimesNewRomanPSMT"/>
                <w:color w:val="000000"/>
                <w:sz w:val="25"/>
                <w:szCs w:val="25"/>
              </w:rPr>
              <w:fldChar w:fldCharType="end"/>
            </w:r>
            <w:r w:rsidR="00514411">
              <w:rPr>
                <w:color w:val="auto"/>
                <w:kern w:val="0"/>
              </w:rPr>
              <w:t>)</w:t>
            </w:r>
          </w:p>
        </w:tc>
        <w:tc>
          <w:tcPr>
            <w:tcW w:w="4405" w:type="dxa"/>
            <w:shd w:val="clear" w:color="auto" w:fill="FFF2CC" w:themeFill="accent4" w:themeFillTint="33"/>
          </w:tcPr>
          <w:p w14:paraId="08CF222A" w14:textId="78EB68B9" w:rsidR="007A51BB" w:rsidRDefault="007A51BB">
            <w:pPr>
              <w:pPrChange w:id="507" w:author="曹 好" w:date="2022-06-03T15:37:00Z">
                <w:pPr>
                  <w:widowControl/>
                  <w:spacing w:before="156" w:line="240" w:lineRule="auto"/>
                  <w:ind w:firstLine="480"/>
                  <w:jc w:val="left"/>
                </w:pPr>
              </w:pPrChange>
            </w:pPr>
            <w:r>
              <w:rPr>
                <w:rFonts w:hint="eastAsia"/>
              </w:rPr>
              <w:t>是否需要</w:t>
            </w:r>
            <w:proofErr w:type="gramStart"/>
            <w:r>
              <w:rPr>
                <w:rFonts w:hint="eastAsia"/>
              </w:rPr>
              <w:t>开通网银</w:t>
            </w:r>
            <w:proofErr w:type="gramEnd"/>
          </w:p>
        </w:tc>
      </w:tr>
      <w:tr w:rsidR="007A51BB" w14:paraId="190589C9" w14:textId="77777777" w:rsidTr="007A51BB">
        <w:tc>
          <w:tcPr>
            <w:tcW w:w="4405" w:type="dxa"/>
            <w:vMerge/>
            <w:shd w:val="clear" w:color="auto" w:fill="FFF2CC" w:themeFill="accent4" w:themeFillTint="33"/>
          </w:tcPr>
          <w:p w14:paraId="6FA372D9" w14:textId="77777777" w:rsidR="007A51BB" w:rsidRDefault="007A51BB">
            <w:pPr>
              <w:pPrChange w:id="508"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6C79D5A2" w14:textId="2CEB8E45" w:rsidR="007A51BB" w:rsidRDefault="007A51BB">
            <w:pPr>
              <w:pPrChange w:id="509" w:author="曹 好" w:date="2022-06-03T15:37:00Z">
                <w:pPr>
                  <w:widowControl/>
                  <w:spacing w:before="156" w:line="240" w:lineRule="auto"/>
                  <w:ind w:firstLine="480"/>
                  <w:jc w:val="left"/>
                </w:pPr>
              </w:pPrChange>
            </w:pPr>
            <w:r>
              <w:rPr>
                <w:rFonts w:hint="eastAsia"/>
              </w:rPr>
              <w:t>是否需要下载软件</w:t>
            </w:r>
          </w:p>
        </w:tc>
      </w:tr>
      <w:tr w:rsidR="007A51BB" w14:paraId="3BC61322" w14:textId="77777777" w:rsidTr="007A51BB">
        <w:tc>
          <w:tcPr>
            <w:tcW w:w="4405" w:type="dxa"/>
            <w:vMerge/>
            <w:tcBorders>
              <w:bottom w:val="single" w:sz="4" w:space="0" w:color="auto"/>
            </w:tcBorders>
            <w:shd w:val="clear" w:color="auto" w:fill="FFF2CC" w:themeFill="accent4" w:themeFillTint="33"/>
          </w:tcPr>
          <w:p w14:paraId="23F64BD9" w14:textId="77777777" w:rsidR="007A51BB" w:rsidRDefault="007A51BB">
            <w:pPr>
              <w:pPrChange w:id="510"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3AC89342" w14:textId="6E1C4443" w:rsidR="007A51BB" w:rsidRDefault="007A51BB">
            <w:pPr>
              <w:pPrChange w:id="511" w:author="曹 好" w:date="2022-06-03T15:37:00Z">
                <w:pPr>
                  <w:widowControl/>
                  <w:spacing w:before="156" w:line="240" w:lineRule="auto"/>
                  <w:ind w:firstLine="480"/>
                  <w:jc w:val="left"/>
                </w:pPr>
              </w:pPrChange>
            </w:pPr>
            <w:r>
              <w:rPr>
                <w:rFonts w:hint="eastAsia"/>
              </w:rPr>
              <w:t>是否需要交钱</w:t>
            </w:r>
          </w:p>
        </w:tc>
      </w:tr>
      <w:tr w:rsidR="007A51BB" w14:paraId="0F9DD894" w14:textId="77777777" w:rsidTr="007A51BB">
        <w:tc>
          <w:tcPr>
            <w:tcW w:w="4405" w:type="dxa"/>
            <w:vMerge w:val="restart"/>
            <w:shd w:val="clear" w:color="auto" w:fill="FFF2CC" w:themeFill="accent4" w:themeFillTint="33"/>
          </w:tcPr>
          <w:p w14:paraId="67B84BD4" w14:textId="796415FA" w:rsidR="007A51BB" w:rsidRDefault="007A51BB">
            <w:pPr>
              <w:pPrChange w:id="512" w:author="曹 好" w:date="2022-06-03T15:37:00Z">
                <w:pPr>
                  <w:widowControl/>
                  <w:spacing w:before="156" w:line="240" w:lineRule="auto"/>
                  <w:ind w:firstLine="480"/>
                  <w:jc w:val="center"/>
                </w:pPr>
              </w:pPrChange>
            </w:pPr>
            <w:r>
              <w:rPr>
                <w:rFonts w:hint="eastAsia"/>
              </w:rPr>
              <w:t>诈骗人员信息</w:t>
            </w:r>
            <w:r w:rsidR="00514411">
              <w:rPr>
                <w:rFonts w:hint="eastAsia"/>
              </w:rPr>
              <w:t>(</w:t>
            </w:r>
            <w:proofErr w:type="spellStart"/>
            <w:r w:rsidR="00514411">
              <w:t>fraud_info</w:t>
            </w:r>
            <w:proofErr w:type="spellEnd"/>
            <w:r w:rsidR="00514411">
              <w:t>)</w:t>
            </w:r>
          </w:p>
        </w:tc>
        <w:tc>
          <w:tcPr>
            <w:tcW w:w="4405" w:type="dxa"/>
            <w:shd w:val="clear" w:color="auto" w:fill="FFF2CC" w:themeFill="accent4" w:themeFillTint="33"/>
          </w:tcPr>
          <w:p w14:paraId="2441E93F" w14:textId="5CE09B11" w:rsidR="007A51BB" w:rsidRDefault="007A51BB">
            <w:pPr>
              <w:pPrChange w:id="513" w:author="曹 好" w:date="2022-06-03T15:37:00Z">
                <w:pPr>
                  <w:widowControl/>
                  <w:spacing w:before="156" w:line="240" w:lineRule="auto"/>
                  <w:ind w:firstLine="480"/>
                  <w:jc w:val="left"/>
                </w:pPr>
              </w:pPrChange>
            </w:pPr>
            <w:r>
              <w:rPr>
                <w:rFonts w:hint="eastAsia"/>
              </w:rPr>
              <w:t>电话</w:t>
            </w:r>
          </w:p>
        </w:tc>
      </w:tr>
      <w:tr w:rsidR="007A51BB" w14:paraId="159CBA1D" w14:textId="77777777" w:rsidTr="007A51BB">
        <w:tc>
          <w:tcPr>
            <w:tcW w:w="4405" w:type="dxa"/>
            <w:vMerge/>
            <w:shd w:val="clear" w:color="auto" w:fill="FFF2CC" w:themeFill="accent4" w:themeFillTint="33"/>
          </w:tcPr>
          <w:p w14:paraId="5ABD6B94" w14:textId="77777777" w:rsidR="007A51BB" w:rsidRDefault="007A51BB">
            <w:pPr>
              <w:pPrChange w:id="514"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2FD4E688" w14:textId="537A7427" w:rsidR="007A51BB" w:rsidRDefault="007A51BB">
            <w:pPr>
              <w:pPrChange w:id="515" w:author="曹 好" w:date="2022-06-03T15:37:00Z">
                <w:pPr>
                  <w:widowControl/>
                  <w:spacing w:before="156" w:line="240" w:lineRule="auto"/>
                  <w:ind w:firstLine="480"/>
                  <w:jc w:val="left"/>
                </w:pPr>
              </w:pPrChange>
            </w:pPr>
            <w:r>
              <w:rPr>
                <w:rFonts w:hint="eastAsia"/>
              </w:rPr>
              <w:t>QQ</w:t>
            </w:r>
            <w:r>
              <w:rPr>
                <w:rFonts w:hint="eastAsia"/>
              </w:rPr>
              <w:t>号</w:t>
            </w:r>
          </w:p>
        </w:tc>
      </w:tr>
      <w:tr w:rsidR="007A51BB" w14:paraId="2A737D0C" w14:textId="77777777" w:rsidTr="007A51BB">
        <w:tc>
          <w:tcPr>
            <w:tcW w:w="4405" w:type="dxa"/>
            <w:vMerge/>
            <w:shd w:val="clear" w:color="auto" w:fill="FFF2CC" w:themeFill="accent4" w:themeFillTint="33"/>
          </w:tcPr>
          <w:p w14:paraId="782C18DE" w14:textId="77777777" w:rsidR="007A51BB" w:rsidRDefault="007A51BB">
            <w:pPr>
              <w:pPrChange w:id="516"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4EC303BE" w14:textId="0A87CF55" w:rsidR="007A51BB" w:rsidRDefault="007A51BB">
            <w:pPr>
              <w:pPrChange w:id="517" w:author="曹 好" w:date="2022-06-03T15:37:00Z">
                <w:pPr>
                  <w:widowControl/>
                  <w:spacing w:before="156" w:line="240" w:lineRule="auto"/>
                  <w:ind w:firstLine="480"/>
                  <w:jc w:val="left"/>
                </w:pPr>
              </w:pPrChange>
            </w:pPr>
            <w:r>
              <w:rPr>
                <w:rFonts w:hint="eastAsia"/>
              </w:rPr>
              <w:t>微信号</w:t>
            </w:r>
          </w:p>
        </w:tc>
      </w:tr>
      <w:tr w:rsidR="007A51BB" w14:paraId="636C2AA6" w14:textId="77777777" w:rsidTr="007A51BB">
        <w:tc>
          <w:tcPr>
            <w:tcW w:w="4405" w:type="dxa"/>
            <w:vMerge/>
            <w:tcBorders>
              <w:bottom w:val="nil"/>
            </w:tcBorders>
            <w:shd w:val="clear" w:color="auto" w:fill="FFF2CC" w:themeFill="accent4" w:themeFillTint="33"/>
          </w:tcPr>
          <w:p w14:paraId="3E9A28D3" w14:textId="77777777" w:rsidR="007A51BB" w:rsidRDefault="007A51BB">
            <w:pPr>
              <w:pPrChange w:id="518" w:author="曹 好" w:date="2022-06-03T15:37:00Z">
                <w:pPr>
                  <w:widowControl/>
                  <w:spacing w:before="156" w:line="240" w:lineRule="auto"/>
                  <w:ind w:firstLine="480"/>
                  <w:jc w:val="left"/>
                </w:pPr>
              </w:pPrChange>
            </w:pPr>
          </w:p>
        </w:tc>
        <w:tc>
          <w:tcPr>
            <w:tcW w:w="4405" w:type="dxa"/>
            <w:shd w:val="clear" w:color="auto" w:fill="FFF2CC" w:themeFill="accent4" w:themeFillTint="33"/>
          </w:tcPr>
          <w:p w14:paraId="3B1D0596" w14:textId="77777777" w:rsidR="007A51BB" w:rsidRDefault="007A51BB">
            <w:pPr>
              <w:pPrChange w:id="519" w:author="曹 好" w:date="2022-06-03T15:37:00Z">
                <w:pPr>
                  <w:widowControl/>
                  <w:spacing w:before="156" w:line="240" w:lineRule="auto"/>
                  <w:ind w:firstLine="480"/>
                  <w:jc w:val="left"/>
                </w:pPr>
              </w:pPrChange>
            </w:pPr>
          </w:p>
        </w:tc>
      </w:tr>
    </w:tbl>
    <w:p w14:paraId="0B91E7B8" w14:textId="062C4568" w:rsidR="00FD469C" w:rsidRPr="00FD469C" w:rsidRDefault="00FD469C">
      <w:pPr>
        <w:rPr>
          <w:color w:val="auto"/>
          <w:kern w:val="0"/>
        </w:rPr>
        <w:pPrChange w:id="520" w:author="曹 好" w:date="2022-06-03T15:37:00Z">
          <w:pPr>
            <w:widowControl/>
            <w:spacing w:before="156" w:line="240" w:lineRule="auto"/>
            <w:ind w:firstLine="480"/>
            <w:jc w:val="left"/>
          </w:pPr>
        </w:pPrChange>
      </w:pPr>
      <w:r>
        <w:rPr>
          <w:rFonts w:hint="eastAsia"/>
        </w:rPr>
        <w:t>采用</w:t>
      </w:r>
      <w:r>
        <w:rPr>
          <w:rFonts w:hint="eastAsia"/>
        </w:rPr>
        <w:t xml:space="preserve"> </w:t>
      </w:r>
      <w:r>
        <w:rPr>
          <w:rFonts w:ascii="TimesNewRomanPSMT" w:hAnsi="TimesNewRomanPSMT"/>
        </w:rPr>
        <w:t>BERT-CRF</w:t>
      </w:r>
      <w:r>
        <w:rPr>
          <w:rFonts w:hint="eastAsia"/>
        </w:rPr>
        <w:t>模型完成命名实体识别任务，采用</w:t>
      </w:r>
      <w:r>
        <w:rPr>
          <w:rFonts w:ascii="TimesNewRomanPSMT" w:hAnsi="TimesNewRomanPSMT"/>
        </w:rPr>
        <w:t>BERT-LSTM</w:t>
      </w:r>
      <w:r>
        <w:rPr>
          <w:rFonts w:hint="eastAsia"/>
        </w:rPr>
        <w:t>模型完成意图识</w:t>
      </w:r>
      <w:r>
        <w:rPr>
          <w:rFonts w:hint="eastAsia"/>
        </w:rPr>
        <w:t xml:space="preserve"> </w:t>
      </w:r>
    </w:p>
    <w:p w14:paraId="0AE86FD1" w14:textId="77E85E01" w:rsidR="00F1499A" w:rsidRDefault="00FD469C">
      <w:pPr>
        <w:pPrChange w:id="521" w:author="曹 好" w:date="2022-06-03T15:37:00Z">
          <w:pPr>
            <w:widowControl/>
            <w:spacing w:before="156" w:line="240" w:lineRule="auto"/>
            <w:ind w:firstLine="480"/>
            <w:jc w:val="left"/>
          </w:pPr>
        </w:pPrChange>
      </w:pPr>
      <w:r>
        <w:rPr>
          <w:rFonts w:hint="eastAsia"/>
        </w:rPr>
        <w:lastRenderedPageBreak/>
        <w:t>别任务，下边针对两种模型分别进行具体介绍。</w:t>
      </w:r>
    </w:p>
    <w:p w14:paraId="45ACA777" w14:textId="4C26D0CF" w:rsidR="00FD469C" w:rsidRDefault="00FD469C">
      <w:pPr>
        <w:pPrChange w:id="522" w:author="曹 好" w:date="2022-06-03T15:37:00Z">
          <w:pPr>
            <w:widowControl/>
            <w:spacing w:before="156" w:line="600" w:lineRule="auto"/>
            <w:ind w:firstLine="482"/>
            <w:jc w:val="left"/>
          </w:pPr>
        </w:pPrChange>
      </w:pPr>
      <w:r>
        <w:t xml:space="preserve">(1) BERT-CRF </w:t>
      </w:r>
      <w:r>
        <w:rPr>
          <w:rFonts w:hint="eastAsia"/>
        </w:rPr>
        <w:t>命名实体识别</w:t>
      </w:r>
    </w:p>
    <w:p w14:paraId="08257E67" w14:textId="76AC0399" w:rsidR="00FD469C" w:rsidRDefault="00FD469C">
      <w:pPr>
        <w:pPrChange w:id="523" w:author="曹 好" w:date="2022-06-03T15:37:00Z">
          <w:pPr>
            <w:widowControl/>
            <w:spacing w:before="156" w:line="240" w:lineRule="auto"/>
            <w:ind w:firstLine="480"/>
            <w:jc w:val="left"/>
          </w:pPr>
        </w:pPrChange>
      </w:pPr>
      <w:r>
        <w:rPr>
          <w:rFonts w:hint="eastAsia"/>
        </w:rPr>
        <w:t>本作品采用</w:t>
      </w:r>
      <w:r>
        <w:rPr>
          <w:rFonts w:hint="eastAsia"/>
        </w:rPr>
        <w:t xml:space="preserve"> </w:t>
      </w:r>
      <w:r>
        <w:rPr>
          <w:rFonts w:ascii="TimesNewRomanPSMT" w:hAnsi="TimesNewRomanPSMT"/>
        </w:rPr>
        <w:t xml:space="preserve">BERT-CRF </w:t>
      </w:r>
      <w:r>
        <w:rPr>
          <w:rFonts w:hint="eastAsia"/>
        </w:rPr>
        <w:t>模型实现命名实体识别任务。模型主要由两部分构成，分别是</w:t>
      </w:r>
      <w:r>
        <w:rPr>
          <w:rFonts w:hint="eastAsia"/>
        </w:rPr>
        <w:t xml:space="preserve"> </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CRF </w:t>
      </w:r>
      <w:r>
        <w:rPr>
          <w:rFonts w:hint="eastAsia"/>
        </w:rPr>
        <w:t>层，其整体结构如</w:t>
      </w:r>
      <w:r w:rsidR="008B2655">
        <w:fldChar w:fldCharType="begin"/>
      </w:r>
      <w:r w:rsidR="008B2655">
        <w:instrText xml:space="preserve"> </w:instrText>
      </w:r>
      <w:r w:rsidR="008B2655">
        <w:rPr>
          <w:rFonts w:hint="eastAsia"/>
        </w:rPr>
        <w:instrText>REF _Ref104021803 \h</w:instrText>
      </w:r>
      <w:r w:rsidR="008B2655">
        <w:instrText xml:space="preserve"> </w:instrText>
      </w:r>
      <w:r w:rsidR="008B2655">
        <w:fldChar w:fldCharType="separate"/>
      </w:r>
      <w:ins w:id="52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7</w:t>
        </w:r>
      </w:ins>
      <w:del w:id="525"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6</w:delText>
        </w:r>
      </w:del>
      <w:r w:rsidR="008B2655">
        <w:fldChar w:fldCharType="end"/>
      </w:r>
      <w:r>
        <w:rPr>
          <w:rFonts w:hint="eastAsia"/>
        </w:rPr>
        <w:t>所示。模型首先利用</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语言模型对句子进行编码，得到每个字对应的字向量，然后将词向量输入</w:t>
      </w:r>
      <w:r>
        <w:rPr>
          <w:rFonts w:hint="eastAsia"/>
        </w:rPr>
        <w:t xml:space="preserve"> </w:t>
      </w:r>
      <w:r>
        <w:rPr>
          <w:rFonts w:ascii="TimesNewRomanPSMT" w:hAnsi="TimesNewRomanPSMT"/>
        </w:rPr>
        <w:t xml:space="preserve">CRF </w:t>
      </w:r>
      <w:r>
        <w:rPr>
          <w:rFonts w:hint="eastAsia"/>
        </w:rPr>
        <w:t>层进行解码，</w:t>
      </w:r>
      <w:r>
        <w:rPr>
          <w:rFonts w:ascii="TimesNewRomanPSMT" w:hAnsi="TimesNewRomanPSMT"/>
        </w:rPr>
        <w:t xml:space="preserve">CRF </w:t>
      </w:r>
      <w:r>
        <w:rPr>
          <w:rFonts w:hint="eastAsia"/>
        </w:rPr>
        <w:t>层可以输出概率最大的标签序列，获取每个字的标签，最终返回实体类型以及位置。</w:t>
      </w:r>
    </w:p>
    <w:p w14:paraId="6D7BD1C9" w14:textId="3B147D51" w:rsidR="008B2655" w:rsidRDefault="0080564C">
      <w:pPr>
        <w:pStyle w:val="aff3"/>
        <w:pPrChange w:id="526" w:author="曹 好" w:date="2022-06-05T22:43:00Z">
          <w:pPr>
            <w:keepNext/>
            <w:widowControl/>
            <w:spacing w:before="156" w:line="240" w:lineRule="auto"/>
            <w:ind w:firstLine="480"/>
            <w:jc w:val="center"/>
          </w:pPr>
        </w:pPrChange>
      </w:pPr>
      <w:r>
        <w:object w:dxaOrig="5424" w:dyaOrig="3756" w14:anchorId="1BD7A653">
          <v:shape id="_x0000_i1031" type="#_x0000_t75" style="width:270pt;height:186pt" o:ole="">
            <v:imagedata r:id="rId49" o:title=""/>
          </v:shape>
          <o:OLEObject Type="Embed" ProgID="Visio.Drawing.15" ShapeID="_x0000_i1031" DrawAspect="Content" ObjectID="_1716013248" r:id="rId50"/>
        </w:object>
      </w:r>
    </w:p>
    <w:p w14:paraId="68795BD6" w14:textId="3B4E1A95" w:rsidR="008B2655" w:rsidRDefault="008B2655">
      <w:pPr>
        <w:pStyle w:val="a9"/>
        <w:spacing w:after="312"/>
        <w:pPrChange w:id="527" w:author="曹 好" w:date="2022-06-03T15:37:00Z">
          <w:pPr>
            <w:pStyle w:val="a9"/>
            <w:spacing w:before="156" w:after="312"/>
            <w:ind w:firstLine="420"/>
          </w:pPr>
        </w:pPrChange>
      </w:pPr>
      <w:bookmarkStart w:id="528" w:name="_Ref104021803"/>
      <w:bookmarkStart w:id="529" w:name="_Ref104021787"/>
      <w:r>
        <w:rPr>
          <w:rFonts w:hint="eastAsia"/>
        </w:rPr>
        <w:t>图</w:t>
      </w:r>
      <w:r>
        <w:rPr>
          <w:rFonts w:hint="eastAsia"/>
        </w:rPr>
        <w:t xml:space="preserve"> </w:t>
      </w:r>
      <w:ins w:id="53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3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32" w:author="曹 好" w:date="2022-06-06T00:50:00Z">
        <w:r w:rsidR="00166C1F">
          <w:rPr>
            <w:noProof/>
          </w:rPr>
          <w:t>7</w:t>
        </w:r>
      </w:ins>
      <w:ins w:id="533" w:author="曹 好" w:date="2022-06-06T00:48:00Z">
        <w:r w:rsidR="00A50EBC">
          <w:fldChar w:fldCharType="end"/>
        </w:r>
      </w:ins>
      <w:del w:id="53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6</w:delText>
        </w:r>
        <w:r w:rsidR="00B23122" w:rsidDel="00AB2086">
          <w:fldChar w:fldCharType="end"/>
        </w:r>
      </w:del>
      <w:bookmarkEnd w:id="528"/>
      <w:r>
        <w:t xml:space="preserve"> </w:t>
      </w:r>
      <w:r>
        <w:rPr>
          <w:rFonts w:hint="eastAsia"/>
        </w:rPr>
        <w:t>BERT-CRF</w:t>
      </w:r>
      <w:r>
        <w:rPr>
          <w:rFonts w:hint="eastAsia"/>
        </w:rPr>
        <w:t>结构</w:t>
      </w:r>
      <w:bookmarkEnd w:id="529"/>
    </w:p>
    <w:p w14:paraId="3BB8F3F2" w14:textId="08753AB5" w:rsidR="008B2655" w:rsidRDefault="008B2655">
      <w:pPr>
        <w:pPrChange w:id="535" w:author="曹 好" w:date="2022-06-03T15:37:00Z">
          <w:pPr>
            <w:spacing w:before="156"/>
            <w:ind w:firstLine="482"/>
          </w:pPr>
        </w:pPrChange>
      </w:pPr>
      <w:r>
        <w:t>(a) BERT</w:t>
      </w:r>
    </w:p>
    <w:p w14:paraId="1459E89B" w14:textId="262E6993" w:rsidR="008B2655" w:rsidRDefault="008B2655">
      <w:pPr>
        <w:pPrChange w:id="536" w:author="曹 好" w:date="2022-06-03T15:37:00Z">
          <w:pPr>
            <w:spacing w:before="156"/>
            <w:ind w:firstLineChars="200" w:firstLine="480"/>
          </w:pPr>
        </w:pPrChange>
      </w:pPr>
      <w:r>
        <w:rPr>
          <w:rFonts w:hint="eastAsia"/>
          <w:shd w:val="clear" w:color="auto" w:fill="FFFFFF"/>
        </w:rPr>
        <w:t>BERT</w:t>
      </w:r>
      <w:r>
        <w:rPr>
          <w:rFonts w:hint="eastAsia"/>
          <w:shd w:val="clear" w:color="auto" w:fill="FFFFFF"/>
        </w:rPr>
        <w:t>的全称为</w:t>
      </w:r>
      <w:r>
        <w:rPr>
          <w:rFonts w:hint="eastAsia"/>
          <w:shd w:val="clear" w:color="auto" w:fill="FFFFFF"/>
        </w:rPr>
        <w:t>Bidirectional Encoder Representation from Transformers</w:t>
      </w:r>
      <w:r>
        <w:rPr>
          <w:rFonts w:hint="eastAsia"/>
          <w:shd w:val="clear" w:color="auto" w:fill="FFFFFF"/>
        </w:rPr>
        <w:t>，是一个</w:t>
      </w:r>
      <w:proofErr w:type="gramStart"/>
      <w:r>
        <w:rPr>
          <w:rFonts w:hint="eastAsia"/>
          <w:shd w:val="clear" w:color="auto" w:fill="FFFFFF"/>
        </w:rPr>
        <w:t>预训练</w:t>
      </w:r>
      <w:proofErr w:type="gramEnd"/>
      <w:r>
        <w:rPr>
          <w:rFonts w:hint="eastAsia"/>
          <w:shd w:val="clear" w:color="auto" w:fill="FFFFFF"/>
        </w:rPr>
        <w:t>的语言表征模型。它强调了不再像以往一样采用传统的单向语言模型或者把两个单向语言模型进行浅层拼接的方法进行预训练，而是采用</w:t>
      </w:r>
      <w:r w:rsidR="00F16DDB">
        <w:rPr>
          <w:rFonts w:hint="eastAsia"/>
          <w:shd w:val="clear" w:color="auto" w:fill="FFFFFF"/>
        </w:rPr>
        <w:t>多层</w:t>
      </w:r>
      <w:r w:rsidR="00F16DDB">
        <w:rPr>
          <w:rFonts w:hint="eastAsia"/>
          <w:shd w:val="clear" w:color="auto" w:fill="FFFFFF"/>
        </w:rPr>
        <w:t>Transformer</w:t>
      </w:r>
      <w:r>
        <w:rPr>
          <w:rFonts w:hint="eastAsia"/>
          <w:shd w:val="clear" w:color="auto" w:fill="FFFFFF"/>
        </w:rPr>
        <w:t>生成</w:t>
      </w:r>
      <w:r>
        <w:rPr>
          <w:rFonts w:hint="eastAsia"/>
          <w:b/>
          <w:bCs/>
          <w:shd w:val="clear" w:color="auto" w:fill="FFFFFF"/>
        </w:rPr>
        <w:t>深度的双向</w:t>
      </w:r>
      <w:r>
        <w:rPr>
          <w:rFonts w:hint="eastAsia"/>
          <w:shd w:val="clear" w:color="auto" w:fill="FFFFFF"/>
        </w:rPr>
        <w:t>语言表征。</w:t>
      </w:r>
      <w:proofErr w:type="gramStart"/>
      <w:r w:rsidRPr="008B2655">
        <w:rPr>
          <w:rFonts w:hint="eastAsia"/>
        </w:rPr>
        <w:t>预训练</w:t>
      </w:r>
      <w:proofErr w:type="gramEnd"/>
      <w:r w:rsidRPr="008B2655">
        <w:rPr>
          <w:rFonts w:hint="eastAsia"/>
        </w:rPr>
        <w:t>后，只需要添加一个额外的输出层进行</w:t>
      </w:r>
      <w:r w:rsidRPr="008B2655">
        <w:rPr>
          <w:rFonts w:hint="eastAsia"/>
        </w:rPr>
        <w:t>fine-tune</w:t>
      </w:r>
      <w:r w:rsidRPr="008B2655">
        <w:rPr>
          <w:rFonts w:hint="eastAsia"/>
        </w:rPr>
        <w:t>，就可以在各种各样的下游任务中取得</w:t>
      </w:r>
      <w:r w:rsidR="00F16DDB">
        <w:rPr>
          <w:rFonts w:hint="eastAsia"/>
        </w:rPr>
        <w:t>最佳（</w:t>
      </w:r>
      <w:r w:rsidR="00F16DDB" w:rsidRPr="008B2655">
        <w:rPr>
          <w:rFonts w:hint="eastAsia"/>
        </w:rPr>
        <w:t>state-of-the-art</w:t>
      </w:r>
      <w:r w:rsidR="00F16DDB">
        <w:rPr>
          <w:rFonts w:hint="eastAsia"/>
        </w:rPr>
        <w:t>）</w:t>
      </w:r>
      <w:r w:rsidRPr="008B2655">
        <w:rPr>
          <w:rFonts w:hint="eastAsia"/>
        </w:rPr>
        <w:t>的表现。在这过程中并不需要对</w:t>
      </w:r>
      <w:r w:rsidRPr="008B2655">
        <w:rPr>
          <w:rFonts w:hint="eastAsia"/>
        </w:rPr>
        <w:t>BERT</w:t>
      </w:r>
      <w:r w:rsidRPr="008B2655">
        <w:rPr>
          <w:rFonts w:hint="eastAsia"/>
        </w:rPr>
        <w:t>进行任务特定的结构修改。</w:t>
      </w:r>
    </w:p>
    <w:p w14:paraId="298F2A50" w14:textId="4553265E" w:rsidR="00F16DDB" w:rsidRPr="004351BE" w:rsidRDefault="00F16DDB">
      <w:pPr>
        <w:rPr>
          <w:color w:val="auto"/>
          <w:kern w:val="0"/>
        </w:rPr>
        <w:pPrChange w:id="537" w:author="曹 好" w:date="2022-06-03T15:37:00Z">
          <w:pPr>
            <w:spacing w:before="156"/>
            <w:ind w:firstLineChars="200" w:firstLine="480"/>
          </w:pPr>
        </w:pPrChange>
      </w:pPr>
      <w:r>
        <w:rPr>
          <w:rFonts w:hint="eastAsia"/>
        </w:rPr>
        <w:t>其中</w:t>
      </w:r>
      <w:r>
        <w:t>Transformer</w:t>
      </w:r>
      <w:r>
        <w:rPr>
          <w:rFonts w:hint="eastAsia"/>
        </w:rPr>
        <w:t>是</w:t>
      </w:r>
      <w:r>
        <w:rPr>
          <w:rFonts w:hint="eastAsia"/>
        </w:rPr>
        <w:t>BERT</w:t>
      </w:r>
      <w:r>
        <w:rPr>
          <w:rFonts w:hint="eastAsia"/>
        </w:rPr>
        <w:t>的核心，其结构如</w:t>
      </w:r>
      <w:r w:rsidR="004351BE">
        <w:rPr>
          <w:rFonts w:hint="eastAsia"/>
        </w:rPr>
        <w:fldChar w:fldCharType="begin"/>
      </w:r>
      <w:r w:rsidR="004351BE">
        <w:rPr>
          <w:rFonts w:hint="eastAsia"/>
        </w:rPr>
        <w:instrText xml:space="preserve"> REF _Ref104022679 \h </w:instrText>
      </w:r>
      <w:r w:rsidR="004351BE">
        <w:instrText xml:space="preserve"> \* MERGEFORMAT </w:instrText>
      </w:r>
      <w:r w:rsidR="004351BE">
        <w:rPr>
          <w:rFonts w:hint="eastAsia"/>
        </w:rPr>
      </w:r>
      <w:r w:rsidR="004351BE">
        <w:rPr>
          <w:rFonts w:hint="eastAsia"/>
        </w:rPr>
        <w:fldChar w:fldCharType="separate"/>
      </w:r>
      <w:ins w:id="538" w:author="曹 好" w:date="2022-06-06T00:50:00Z">
        <w:r w:rsidR="00166C1F">
          <w:rPr>
            <w:rFonts w:hint="eastAsia"/>
          </w:rPr>
          <w:t>图</w:t>
        </w:r>
        <w:r w:rsidR="00166C1F">
          <w:rPr>
            <w:rFonts w:hint="eastAsia"/>
          </w:rPr>
          <w:t xml:space="preserve"> </w:t>
        </w:r>
        <w:r w:rsidR="00166C1F">
          <w:rPr>
            <w:noProof/>
          </w:rPr>
          <w:t>3</w:t>
        </w:r>
        <w:r w:rsidR="00166C1F">
          <w:rPr>
            <w:noProof/>
          </w:rPr>
          <w:noBreakHyphen/>
          <w:t>8</w:t>
        </w:r>
      </w:ins>
      <w:del w:id="539"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rPr>
            <w:noProof/>
          </w:rPr>
          <w:noBreakHyphen/>
          <w:delText>7</w:delText>
        </w:r>
      </w:del>
      <w:r w:rsidR="004351BE">
        <w:rPr>
          <w:rFonts w:hint="eastAsia"/>
        </w:rPr>
        <w:fldChar w:fldCharType="end"/>
      </w:r>
      <w:r w:rsidR="004351BE">
        <w:rPr>
          <w:rFonts w:hint="eastAsia"/>
        </w:rPr>
        <w:t>所示，</w:t>
      </w:r>
      <w:r w:rsidR="004351BE">
        <w:t xml:space="preserve">Transformer </w:t>
      </w:r>
      <w:r w:rsidR="004351BE">
        <w:rPr>
          <w:rFonts w:hint="eastAsia"/>
        </w:rPr>
        <w:t>是一个</w:t>
      </w:r>
      <w:r w:rsidR="004351BE">
        <w:t>encoder-decoder</w:t>
      </w:r>
      <w:r w:rsidR="004351BE">
        <w:rPr>
          <w:rFonts w:hint="eastAsia"/>
        </w:rPr>
        <w:t>的结构，</w:t>
      </w:r>
      <w:proofErr w:type="gramStart"/>
      <w:r w:rsidR="004351BE">
        <w:rPr>
          <w:rFonts w:hint="eastAsia"/>
        </w:rPr>
        <w:t>由若多个</w:t>
      </w:r>
      <w:proofErr w:type="gramEnd"/>
      <w:r w:rsidR="004351BE">
        <w:rPr>
          <w:rFonts w:hint="eastAsia"/>
        </w:rPr>
        <w:t>编码器和解码器堆叠而成。编码器是由一个全连接和</w:t>
      </w:r>
      <w:r w:rsidR="004351BE">
        <w:t xml:space="preserve">Multi-Head Attention </w:t>
      </w:r>
      <w:r w:rsidR="004351BE">
        <w:rPr>
          <w:rFonts w:hint="eastAsia"/>
        </w:rPr>
        <w:t>组成，编码器将输入语料编码转化成特征向量。解码器的输入为编码器输出的特征向量和预测的结果，由一个全连接和</w:t>
      </w:r>
      <w:r w:rsidR="004351BE">
        <w:rPr>
          <w:rFonts w:hint="eastAsia"/>
        </w:rPr>
        <w:t xml:space="preserve"> </w:t>
      </w:r>
      <w:r w:rsidR="004351BE">
        <w:t>Masked Multi-Head Attention, Multi-Head Attention</w:t>
      </w:r>
      <w:r w:rsidR="004351BE">
        <w:rPr>
          <w:rFonts w:hint="eastAsia"/>
        </w:rPr>
        <w:t>组成，解码器的输出为结果的条件概率。</w:t>
      </w:r>
    </w:p>
    <w:p w14:paraId="2EB55C66" w14:textId="23A08010" w:rsidR="00F16DDB" w:rsidRDefault="00F16DDB">
      <w:pPr>
        <w:pStyle w:val="aff3"/>
        <w:pPrChange w:id="540" w:author="曹 好" w:date="2022-06-05T22:43:00Z">
          <w:pPr>
            <w:keepNext/>
            <w:spacing w:before="156"/>
            <w:ind w:firstLineChars="200" w:firstLine="480"/>
            <w:jc w:val="center"/>
          </w:pPr>
        </w:pPrChange>
      </w:pPr>
      <w:r>
        <w:lastRenderedPageBreak/>
        <w:drawing>
          <wp:inline distT="0" distB="0" distL="0" distR="0" wp14:anchorId="3922DFEE" wp14:editId="59E23BA2">
            <wp:extent cx="3070860" cy="413556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3142" cy="4138637"/>
                    </a:xfrm>
                    <a:prstGeom prst="rect">
                      <a:avLst/>
                    </a:prstGeom>
                  </pic:spPr>
                </pic:pic>
              </a:graphicData>
            </a:graphic>
          </wp:inline>
        </w:drawing>
      </w:r>
    </w:p>
    <w:p w14:paraId="7CD97667" w14:textId="62D4483B" w:rsidR="00F16DDB" w:rsidRDefault="00F16DDB">
      <w:pPr>
        <w:pStyle w:val="a9"/>
        <w:spacing w:after="312"/>
        <w:pPrChange w:id="541" w:author="曹 好" w:date="2022-06-03T15:37:00Z">
          <w:pPr>
            <w:pStyle w:val="a9"/>
            <w:spacing w:before="156" w:after="312"/>
            <w:ind w:firstLine="420"/>
          </w:pPr>
        </w:pPrChange>
      </w:pPr>
      <w:bookmarkStart w:id="542" w:name="_Ref104022679"/>
      <w:r>
        <w:rPr>
          <w:rFonts w:hint="eastAsia"/>
        </w:rPr>
        <w:t>图</w:t>
      </w:r>
      <w:r>
        <w:rPr>
          <w:rFonts w:hint="eastAsia"/>
        </w:rPr>
        <w:t xml:space="preserve"> </w:t>
      </w:r>
      <w:ins w:id="54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4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45" w:author="曹 好" w:date="2022-06-06T00:50:00Z">
        <w:r w:rsidR="00166C1F">
          <w:rPr>
            <w:noProof/>
          </w:rPr>
          <w:t>8</w:t>
        </w:r>
      </w:ins>
      <w:ins w:id="546" w:author="曹 好" w:date="2022-06-06T00:48:00Z">
        <w:r w:rsidR="00A50EBC">
          <w:fldChar w:fldCharType="end"/>
        </w:r>
      </w:ins>
      <w:del w:id="54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7</w:delText>
        </w:r>
        <w:r w:rsidR="00B23122" w:rsidDel="00AB2086">
          <w:fldChar w:fldCharType="end"/>
        </w:r>
      </w:del>
      <w:bookmarkEnd w:id="542"/>
      <w:r>
        <w:t xml:space="preserve"> </w:t>
      </w:r>
      <w:r>
        <w:rPr>
          <w:rFonts w:hint="eastAsia"/>
        </w:rPr>
        <w:t>Transformer</w:t>
      </w:r>
      <w:r>
        <w:rPr>
          <w:rFonts w:hint="eastAsia"/>
        </w:rPr>
        <w:t>结构</w:t>
      </w:r>
    </w:p>
    <w:p w14:paraId="72618925" w14:textId="6F030BEA" w:rsidR="00215ACD" w:rsidRPr="00215ACD" w:rsidRDefault="00215ACD">
      <w:pPr>
        <w:pPrChange w:id="548" w:author="曹 好" w:date="2022-06-03T15:37:00Z">
          <w:pPr>
            <w:spacing w:before="156"/>
            <w:ind w:firstLine="480"/>
          </w:pPr>
        </w:pPrChange>
      </w:pPr>
      <w:r>
        <w:fldChar w:fldCharType="begin"/>
      </w:r>
      <w:r>
        <w:instrText xml:space="preserve"> </w:instrText>
      </w:r>
      <w:r>
        <w:rPr>
          <w:rFonts w:hint="eastAsia"/>
        </w:rPr>
        <w:instrText>REF _Ref104023235 \h</w:instrText>
      </w:r>
      <w:r>
        <w:instrText xml:space="preserve"> </w:instrText>
      </w:r>
      <w:r>
        <w:fldChar w:fldCharType="separate"/>
      </w:r>
      <w:ins w:id="54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9</w:t>
        </w:r>
      </w:ins>
      <w:del w:id="550"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8</w:delText>
        </w:r>
      </w:del>
      <w:r>
        <w:fldChar w:fldCharType="end"/>
      </w:r>
      <w:r>
        <w:rPr>
          <w:rFonts w:hint="eastAsia"/>
        </w:rPr>
        <w:t>为</w:t>
      </w:r>
      <w:r>
        <w:rPr>
          <w:rFonts w:hint="eastAsia"/>
        </w:rPr>
        <w:t>BERT</w:t>
      </w:r>
      <w:r>
        <w:rPr>
          <w:rFonts w:hint="eastAsia"/>
        </w:rPr>
        <w:t>的网络结构，其中</w:t>
      </w:r>
      <w:r w:rsidR="00B52EC7">
        <w:rPr>
          <w:rFonts w:hint="eastAsia"/>
        </w:rPr>
        <w:t>，</w:t>
      </w:r>
      <m:oMath>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E</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hint="eastAsia"/>
              </w:rPr>
              <m:t>E</m:t>
            </m:r>
          </m:e>
          <m:sub>
            <m:r>
              <w:rPr>
                <w:rFonts w:ascii="Cambria Math" w:hAnsi="Cambria Math"/>
              </w:rPr>
              <m:t>n</m:t>
            </m:r>
          </m:sub>
        </m:sSub>
        <m:r>
          <w:rPr>
            <w:rFonts w:ascii="Cambria Math" w:hAnsi="Cambria Math"/>
          </w:rPr>
          <m:t>}</m:t>
        </m:r>
      </m:oMath>
      <w:r w:rsidR="00B52EC7">
        <w:rPr>
          <w:rFonts w:hint="eastAsia"/>
        </w:rPr>
        <w:t>表示输入，</w:t>
      </w:r>
      <m:oMath>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04A79">
        <w:rPr>
          <w:rFonts w:hint="eastAsia"/>
        </w:rPr>
        <w:t>表示嵌入后的句子表示，</w:t>
      </w:r>
      <w:r w:rsidR="00B52EC7">
        <w:rPr>
          <w:rFonts w:hint="eastAsia"/>
        </w:rPr>
        <w:t>一个“</w:t>
      </w:r>
      <w:r w:rsidR="00B52EC7">
        <w:rPr>
          <w:rFonts w:hint="eastAsia"/>
        </w:rPr>
        <w:t>TRM</w:t>
      </w:r>
      <w:r w:rsidR="00B52EC7">
        <w:rPr>
          <w:rFonts w:hint="eastAsia"/>
        </w:rPr>
        <w:t>”对应一个</w:t>
      </w:r>
      <w:r w:rsidR="00B52EC7">
        <w:rPr>
          <w:rFonts w:hint="eastAsia"/>
        </w:rPr>
        <w:t>Transformer</w:t>
      </w:r>
      <w:r w:rsidR="00B52EC7">
        <w:t xml:space="preserve"> </w:t>
      </w:r>
      <w:r w:rsidR="00B52EC7">
        <w:rPr>
          <w:rFonts w:hint="eastAsia"/>
        </w:rPr>
        <w:t>Block</w:t>
      </w:r>
      <w:r w:rsidR="00804A79">
        <w:rPr>
          <w:rFonts w:hint="eastAsia"/>
        </w:rPr>
        <w:t>。</w:t>
      </w:r>
    </w:p>
    <w:p w14:paraId="44E49115" w14:textId="55DC9E78" w:rsidR="00215ACD" w:rsidRDefault="00215ACD">
      <w:pPr>
        <w:pStyle w:val="aff3"/>
        <w:pPrChange w:id="551" w:author="曹 好" w:date="2022-06-05T22:43:00Z">
          <w:pPr>
            <w:keepNext/>
            <w:spacing w:before="156"/>
            <w:ind w:firstLine="480"/>
            <w:jc w:val="center"/>
          </w:pPr>
        </w:pPrChange>
      </w:pPr>
      <w:r>
        <w:drawing>
          <wp:inline distT="0" distB="0" distL="0" distR="0" wp14:anchorId="36DC58E9" wp14:editId="2A6B4240">
            <wp:extent cx="3601468" cy="3047365"/>
            <wp:effectExtent l="0" t="0" r="0" b="635"/>
            <wp:docPr id="51" name="图片 51" descr="BERT原理与NSL和MLM – 月来客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BERT原理与NSL和MLM – 月来客栈"/>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6893" cy="3051955"/>
                    </a:xfrm>
                    <a:prstGeom prst="rect">
                      <a:avLst/>
                    </a:prstGeom>
                    <a:noFill/>
                    <a:ln>
                      <a:noFill/>
                    </a:ln>
                  </pic:spPr>
                </pic:pic>
              </a:graphicData>
            </a:graphic>
          </wp:inline>
        </w:drawing>
      </w:r>
    </w:p>
    <w:p w14:paraId="76F2D735" w14:textId="54FAA79A" w:rsidR="00215ACD" w:rsidRDefault="00215ACD">
      <w:pPr>
        <w:pStyle w:val="a9"/>
        <w:spacing w:after="312"/>
        <w:pPrChange w:id="552" w:author="曹 好" w:date="2022-06-03T15:37:00Z">
          <w:pPr>
            <w:pStyle w:val="a9"/>
            <w:spacing w:before="156" w:after="312"/>
            <w:ind w:firstLine="420"/>
          </w:pPr>
        </w:pPrChange>
      </w:pPr>
      <w:bookmarkStart w:id="553" w:name="_Ref104023235"/>
      <w:r>
        <w:rPr>
          <w:rFonts w:hint="eastAsia"/>
        </w:rPr>
        <w:t>图</w:t>
      </w:r>
      <w:r>
        <w:rPr>
          <w:rFonts w:hint="eastAsia"/>
        </w:rPr>
        <w:t xml:space="preserve"> </w:t>
      </w:r>
      <w:ins w:id="55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5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56" w:author="曹 好" w:date="2022-06-06T00:50:00Z">
        <w:r w:rsidR="00166C1F">
          <w:rPr>
            <w:noProof/>
          </w:rPr>
          <w:t>9</w:t>
        </w:r>
      </w:ins>
      <w:ins w:id="557" w:author="曹 好" w:date="2022-06-06T00:48:00Z">
        <w:r w:rsidR="00A50EBC">
          <w:fldChar w:fldCharType="end"/>
        </w:r>
      </w:ins>
      <w:del w:id="55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8</w:delText>
        </w:r>
        <w:r w:rsidR="00B23122" w:rsidDel="00AB2086">
          <w:fldChar w:fldCharType="end"/>
        </w:r>
      </w:del>
      <w:bookmarkEnd w:id="553"/>
      <w:r>
        <w:t xml:space="preserve"> </w:t>
      </w:r>
      <w:r>
        <w:rPr>
          <w:rFonts w:hint="eastAsia"/>
        </w:rPr>
        <w:t>BERT</w:t>
      </w:r>
      <w:r>
        <w:rPr>
          <w:rFonts w:hint="eastAsia"/>
        </w:rPr>
        <w:t>网络结构</w:t>
      </w:r>
    </w:p>
    <w:p w14:paraId="3928C487" w14:textId="629C02C5" w:rsidR="00804A79" w:rsidRDefault="00804A79">
      <w:pPr>
        <w:pPrChange w:id="559" w:author="曹 好" w:date="2022-06-03T15:37:00Z">
          <w:pPr>
            <w:spacing w:before="156"/>
            <w:ind w:firstLine="482"/>
          </w:pPr>
        </w:pPrChange>
      </w:pPr>
      <w:r>
        <w:lastRenderedPageBreak/>
        <w:t>(b) CRF</w:t>
      </w:r>
    </w:p>
    <w:p w14:paraId="1623355B" w14:textId="16071FF5" w:rsidR="00804A79" w:rsidRDefault="00804A79">
      <w:pPr>
        <w:pPrChange w:id="560" w:author="曹 好" w:date="2022-06-03T15:37:00Z">
          <w:pPr>
            <w:spacing w:before="156"/>
            <w:ind w:firstLineChars="200" w:firstLine="480"/>
          </w:pPr>
        </w:pPrChange>
      </w:pPr>
      <w:r>
        <w:rPr>
          <w:rFonts w:hint="eastAsia"/>
        </w:rPr>
        <w:t>条件随机场</w:t>
      </w:r>
      <w:r>
        <w:rPr>
          <w:rFonts w:ascii="TimesNewRomanPSMT" w:hAnsi="TimesNewRomanPSMT"/>
        </w:rPr>
        <w:t>(Conditional Random Field</w:t>
      </w:r>
      <w:r>
        <w:rPr>
          <w:rFonts w:hint="eastAsia"/>
        </w:rPr>
        <w:t>，</w:t>
      </w:r>
      <w:r>
        <w:rPr>
          <w:rFonts w:ascii="TimesNewRomanPSMT" w:hAnsi="TimesNewRomanPSMT"/>
        </w:rPr>
        <w:t>CRF)</w:t>
      </w:r>
      <w:r>
        <w:rPr>
          <w:rFonts w:hint="eastAsia"/>
        </w:rPr>
        <w:t>是一种典型的条件概率分布模型，其条件概率函数</w:t>
      </w:r>
      <w:r>
        <w:rPr>
          <w:rFonts w:hint="eastAsia"/>
        </w:rPr>
        <w:t xml:space="preserve"> </w:t>
      </w:r>
      <w:r>
        <w:rPr>
          <w:rFonts w:ascii="TimesNewRomanPSMT" w:hAnsi="TimesNewRomanPSMT"/>
        </w:rPr>
        <w:t>P(Y|X)</w:t>
      </w:r>
      <w:r>
        <w:rPr>
          <w:rFonts w:hint="eastAsia"/>
        </w:rPr>
        <w:t>表示给定一组输入的随机变量</w:t>
      </w:r>
      <w:r>
        <w:rPr>
          <w:rFonts w:hint="eastAsia"/>
        </w:rPr>
        <w:t xml:space="preserve"> </w:t>
      </w:r>
      <w:r>
        <w:rPr>
          <w:rFonts w:ascii="TimesNewRomanPSMT" w:hAnsi="TimesNewRomanPSMT"/>
        </w:rPr>
        <w:t xml:space="preserve">X </w:t>
      </w:r>
      <w:r>
        <w:rPr>
          <w:rFonts w:hint="eastAsia"/>
        </w:rPr>
        <w:t>的条件下，预测输出</w:t>
      </w:r>
      <w:r>
        <w:rPr>
          <w:rFonts w:hint="eastAsia"/>
        </w:rPr>
        <w:t xml:space="preserve"> </w:t>
      </w:r>
      <w:r>
        <w:rPr>
          <w:rFonts w:ascii="TimesNewRomanPSMT" w:hAnsi="TimesNewRomanPSMT"/>
        </w:rPr>
        <w:t xml:space="preserve">Y </w:t>
      </w:r>
      <w:r>
        <w:rPr>
          <w:rFonts w:hint="eastAsia"/>
        </w:rPr>
        <w:t>的可能性，也就是说条件随机场的特点是假设输出的随机变量构成一个马尔科夫随机场。</w:t>
      </w:r>
      <w:r>
        <w:rPr>
          <w:rFonts w:ascii="TimesNewRomanPSMT" w:hAnsi="TimesNewRomanPSMT"/>
        </w:rPr>
        <w:t>(Markov Random Field)</w:t>
      </w:r>
      <w:r>
        <w:rPr>
          <w:rFonts w:hint="eastAsia"/>
        </w:rPr>
        <w:t>。在一般情况下，条件随机场可以被看成最大熵马尔科夫模型在标注问题上的推广</w:t>
      </w:r>
      <w:r w:rsidR="00D54BAC">
        <w:rPr>
          <w:rStyle w:val="af5"/>
          <w:color w:val="000000"/>
        </w:rPr>
        <w:endnoteReference w:id="35"/>
      </w:r>
      <w:r>
        <w:rPr>
          <w:rFonts w:hint="eastAsia"/>
        </w:rPr>
        <w:t>。</w:t>
      </w:r>
    </w:p>
    <w:p w14:paraId="2A61C95B" w14:textId="69D9857A" w:rsidR="00D54BAC" w:rsidRDefault="00D54BAC" w:rsidP="00186ECD">
      <w:pPr>
        <w:rPr>
          <w:ins w:id="562" w:author="曹 好" w:date="2022-06-03T17:22:00Z"/>
        </w:rPr>
      </w:pPr>
      <w:r>
        <w:rPr>
          <w:rFonts w:hint="eastAsia"/>
        </w:rPr>
        <w:t>在本作品中使用</w:t>
      </w:r>
      <w:r w:rsidR="007B65E7">
        <w:rPr>
          <w:rFonts w:ascii="TimesNewRomanPSMT" w:hAnsi="TimesNewRomanPSMT" w:hint="eastAsia"/>
        </w:rPr>
        <w:t>CRF</w:t>
      </w:r>
      <w:r>
        <w:rPr>
          <w:rFonts w:hint="eastAsia"/>
        </w:rPr>
        <w:t>解决序列标注问题，因此只介绍条件随机场的一种特殊形式，即线性链条件随机场，该模型是由输入序列来预测输出序列的判别式模型。模型的基本原理如</w:t>
      </w:r>
      <w:r>
        <w:rPr>
          <w:rFonts w:hint="eastAsia"/>
        </w:rPr>
        <w:t xml:space="preserve"> </w:t>
      </w:r>
      <w:r>
        <w:rPr>
          <w:rFonts w:ascii="TimesNewRomanPSMT" w:hAnsi="TimesNewRomanPSMT"/>
        </w:rPr>
        <w:t>2-11</w:t>
      </w:r>
      <w:r>
        <w:rPr>
          <w:rFonts w:hint="eastAsia"/>
        </w:rPr>
        <w:t>所示，其中序列</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是</w:t>
      </w:r>
      <w:r w:rsidR="007B65E7">
        <w:rPr>
          <w:rFonts w:hint="eastAsia"/>
        </w:rPr>
        <w:t>输入序列（观测</w:t>
      </w:r>
      <w:r>
        <w:rPr>
          <w:rFonts w:hint="eastAsia"/>
        </w:rPr>
        <w:t>序列</w:t>
      </w:r>
      <w:r w:rsidR="007B65E7">
        <w:rPr>
          <w:rFonts w:hint="eastAsia"/>
        </w:rPr>
        <w:t>）</w:t>
      </w:r>
      <w:r>
        <w:rPr>
          <w:rFonts w:hint="eastAsia"/>
        </w:rPr>
        <w:t>，</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是预测的结果</w:t>
      </w:r>
      <w:r w:rsidR="007B65E7">
        <w:rPr>
          <w:rFonts w:hint="eastAsia"/>
        </w:rPr>
        <w:t>（状态序列）</w:t>
      </w:r>
      <w:r>
        <w:rPr>
          <w:rFonts w:hint="eastAsia"/>
        </w:rPr>
        <w:t>。</w:t>
      </w:r>
    </w:p>
    <w:p w14:paraId="58E27E79" w14:textId="5F0E6B25" w:rsidR="00BB282A" w:rsidDel="00BB282A" w:rsidRDefault="00BB282A">
      <w:pPr>
        <w:pStyle w:val="aff3"/>
        <w:rPr>
          <w:del w:id="563" w:author="曹 好" w:date="2022-06-03T17:23:00Z"/>
        </w:rPr>
        <w:pPrChange w:id="564" w:author="曹 好" w:date="2022-06-05T22:43:00Z">
          <w:pPr>
            <w:spacing w:before="156"/>
            <w:ind w:firstLineChars="200" w:firstLine="480"/>
          </w:pPr>
        </w:pPrChange>
      </w:pPr>
      <w:ins w:id="565" w:author="曹 好" w:date="2022-06-03T17:22:00Z">
        <w:r>
          <w:object w:dxaOrig="3277" w:dyaOrig="1849" w14:anchorId="6097D24F">
            <v:shape id="_x0000_i1032" type="#_x0000_t75" style="width:449.4pt;height:253.2pt" o:ole="">
              <v:imagedata r:id="rId53" o:title=""/>
            </v:shape>
            <o:OLEObject Type="Embed" ProgID="Visio.Drawing.15" ShapeID="_x0000_i1032" DrawAspect="Content" ObjectID="_1716013249" r:id="rId54"/>
          </w:object>
        </w:r>
      </w:ins>
    </w:p>
    <w:p w14:paraId="505504E8" w14:textId="47314B06" w:rsidR="007B65E7" w:rsidRDefault="007B65E7">
      <w:pPr>
        <w:pStyle w:val="aff3"/>
        <w:pPrChange w:id="566" w:author="曹 好" w:date="2022-06-05T22:43:00Z">
          <w:pPr>
            <w:pStyle w:val="a9"/>
            <w:spacing w:before="156" w:after="312"/>
            <w:ind w:firstLine="420"/>
          </w:pPr>
        </w:pPrChange>
      </w:pPr>
      <w:del w:id="567" w:author="曹 好" w:date="2022-06-03T17:22:00Z">
        <w:r w:rsidDel="00BB282A">
          <w:drawing>
            <wp:inline distT="0" distB="0" distL="0" distR="0" wp14:anchorId="4A87F701" wp14:editId="49180430">
              <wp:extent cx="5479255" cy="2461473"/>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9255" cy="2461473"/>
                      </a:xfrm>
                      <a:prstGeom prst="rect">
                        <a:avLst/>
                      </a:prstGeom>
                    </pic:spPr>
                  </pic:pic>
                </a:graphicData>
              </a:graphic>
            </wp:inline>
          </w:drawing>
        </w:r>
      </w:del>
    </w:p>
    <w:p w14:paraId="40C256C1" w14:textId="673A3A07" w:rsidR="007B65E7" w:rsidRDefault="007B65E7">
      <w:pPr>
        <w:pStyle w:val="a9"/>
        <w:spacing w:after="312"/>
        <w:pPrChange w:id="568" w:author="曹 好" w:date="2022-06-03T15:37:00Z">
          <w:pPr>
            <w:pStyle w:val="a9"/>
            <w:spacing w:before="156" w:after="312"/>
            <w:ind w:firstLine="420"/>
          </w:pPr>
        </w:pPrChange>
      </w:pPr>
      <w:r>
        <w:rPr>
          <w:rFonts w:hint="eastAsia"/>
        </w:rPr>
        <w:t>图</w:t>
      </w:r>
      <w:r>
        <w:rPr>
          <w:rFonts w:hint="eastAsia"/>
        </w:rPr>
        <w:t xml:space="preserve"> </w:t>
      </w:r>
      <w:ins w:id="56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7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71" w:author="曹 好" w:date="2022-06-06T00:50:00Z">
        <w:r w:rsidR="00166C1F">
          <w:rPr>
            <w:noProof/>
          </w:rPr>
          <w:t>10</w:t>
        </w:r>
      </w:ins>
      <w:ins w:id="572" w:author="曹 好" w:date="2022-06-06T00:48:00Z">
        <w:r w:rsidR="00A50EBC">
          <w:fldChar w:fldCharType="end"/>
        </w:r>
      </w:ins>
      <w:del w:id="57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9</w:delText>
        </w:r>
        <w:r w:rsidR="00B23122" w:rsidDel="00AB2086">
          <w:fldChar w:fldCharType="end"/>
        </w:r>
      </w:del>
      <w:r>
        <w:t xml:space="preserve"> </w:t>
      </w:r>
      <w:r>
        <w:rPr>
          <w:rFonts w:hint="eastAsia"/>
        </w:rPr>
        <w:t>线性链条件随机场基本原理图</w:t>
      </w:r>
    </w:p>
    <w:p w14:paraId="5FC0D355" w14:textId="68F6CF77" w:rsidR="009D15E2" w:rsidRPr="009D15E2" w:rsidRDefault="0052215B">
      <w:pPr>
        <w:pPrChange w:id="574" w:author="曹 好" w:date="2022-06-03T15:37:00Z">
          <w:pPr>
            <w:spacing w:before="156"/>
            <w:ind w:firstLine="480"/>
          </w:pPr>
        </w:pPrChange>
      </w:pPr>
      <w:r>
        <w:rPr>
          <w:rFonts w:hint="eastAsia"/>
        </w:rPr>
        <w:t>给定一个线性链条件随机场</w:t>
      </w: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，当观测序列</w:t>
      </w:r>
      <m:oMath>
        <m:r>
          <w:rPr>
            <w:rFonts w:ascii="Cambria Math" w:hAnsi="Cambria Math" w:hint="eastAsia"/>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Pr>
          <w:rFonts w:hint="eastAsia"/>
        </w:rPr>
        <w:t>时，状态序列</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Pr>
          <w:rFonts w:hint="eastAsia"/>
        </w:rPr>
        <w:t>的概率可以表示为</w:t>
      </w:r>
      <w:r w:rsidR="009D15E2">
        <w:rPr>
          <w:rFonts w:hint="eastAsia"/>
        </w:rPr>
        <w:t>：</w:t>
      </w:r>
    </w:p>
    <w:p w14:paraId="7BB8BB92" w14:textId="5F81E597" w:rsidR="0052215B" w:rsidRPr="009D15E2" w:rsidRDefault="009D15E2">
      <w:pPr>
        <w:pPrChange w:id="575" w:author="曹 好" w:date="2022-06-03T15:37:00Z">
          <w:pPr>
            <w:spacing w:before="156"/>
            <w:ind w:firstLine="480"/>
          </w:pPr>
        </w:pPrChange>
      </w:pPr>
      <m:oMathPara>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en>
          </m:f>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i</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1551B823" w14:textId="75E362FF" w:rsidR="009D15E2" w:rsidRPr="009D15E2" w:rsidRDefault="009D15E2">
      <w:pPr>
        <w:pPrChange w:id="576" w:author="曹 好" w:date="2022-06-03T15:37:00Z">
          <w:pPr>
            <w:spacing w:before="156"/>
            <w:ind w:firstLine="480"/>
          </w:pPr>
        </w:pPrChange>
      </w:pPr>
      <m:oMathPara>
        <m:oMath>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y</m:t>
              </m:r>
            </m:sub>
            <m:sup/>
            <m:e>
              <m:r>
                <m:rPr>
                  <m:sty m:val="p"/>
                </m:rPr>
                <w:rPr>
                  <w:rFonts w:ascii="Cambria Math" w:hAnsi="Cambria Math"/>
                </w:rPr>
                <m:t> </m:t>
              </m:r>
            </m:e>
          </m:nary>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k</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l</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2F59CD9E" w14:textId="0233114D" w:rsidR="009D15E2" w:rsidRDefault="009D15E2">
      <w:pPr>
        <w:pPrChange w:id="577" w:author="曹 好" w:date="2022-06-03T15:37:00Z">
          <w:pPr>
            <w:spacing w:before="156"/>
            <w:ind w:firstLine="480"/>
          </w:pPr>
        </w:pPrChange>
      </w:pPr>
      <w:r>
        <w:rPr>
          <w:rFonts w:hint="eastAsia"/>
        </w:rPr>
        <w:lastRenderedPageBreak/>
        <w:t>其中</w:t>
      </w:r>
      <m:oMath>
        <m:r>
          <w:rPr>
            <w:rFonts w:ascii="Cambria Math" w:hAnsi="Cambria Math"/>
            <w:color w:val="auto"/>
            <w:kern w:val="0"/>
          </w:rPr>
          <m:t>Z(x)</m:t>
        </m:r>
      </m:oMath>
      <w:r>
        <w:rPr>
          <w:rFonts w:hint="eastAsia"/>
        </w:rPr>
        <w:t>是一个规范化因子</w:t>
      </w:r>
      <w:r>
        <w:rPr>
          <w:rFonts w:ascii="TimesNewRomanPSMT" w:hAnsi="TimesNewRomanPSMT"/>
        </w:rPr>
        <w:t>,</w:t>
      </w:r>
      <w:r>
        <w:rPr>
          <w:rFonts w:hint="eastAsia"/>
        </w:rPr>
        <w:t>是对所有可能序列</w:t>
      </w:r>
      <m:oMath>
        <m:r>
          <w:rPr>
            <w:rFonts w:ascii="Cambria Math" w:hAnsi="Cambria Math"/>
          </w:rPr>
          <m:t>y</m:t>
        </m:r>
      </m:oMath>
      <w:r>
        <w:rPr>
          <w:rFonts w:hint="eastAsia"/>
        </w:rPr>
        <w:t>的一种求和</w:t>
      </w:r>
      <m:oMath>
        <m:sSub>
          <m:sSubPr>
            <m:ctrlPr>
              <w:rPr>
                <w:rFonts w:ascii="Cambria Math" w:hAnsi="Cambria Math"/>
                <w:color w:val="auto"/>
                <w:kern w:val="0"/>
              </w:rPr>
            </m:ctrlPr>
          </m:sSubPr>
          <m:e>
            <m:r>
              <w:rPr>
                <w:rFonts w:ascii="Cambria Math" w:hAnsi="Cambria Math"/>
                <w:color w:val="auto"/>
                <w:kern w:val="0"/>
              </w:rPr>
              <m:t>t</m:t>
            </m:r>
          </m:e>
          <m:sub>
            <m:r>
              <w:rPr>
                <w:rFonts w:ascii="Cambria Math" w:hAnsi="Cambria Math"/>
                <w:color w:val="auto"/>
                <w:kern w:val="0"/>
              </w:rPr>
              <m:t>k</m:t>
            </m:r>
          </m:sub>
        </m:sSub>
        <m:d>
          <m:dPr>
            <m:ctrlPr>
              <w:rPr>
                <w:rFonts w:ascii="Cambria Math" w:hAnsi="Cambria Math"/>
                <w:color w:val="auto"/>
                <w:kern w:val="0"/>
              </w:rPr>
            </m:ctrlPr>
          </m:dPr>
          <m:e>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i-1</m:t>
                </m:r>
              </m:sub>
            </m:sSub>
            <m:r>
              <w:rPr>
                <w:rFonts w:ascii="Cambria Math" w:hAnsi="Cambria Math"/>
                <w:color w:val="auto"/>
                <w:kern w:val="0"/>
              </w:rPr>
              <m:t>,</m:t>
            </m:r>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m:t>
                </m:r>
              </m:sub>
            </m:sSub>
            <m:r>
              <w:rPr>
                <w:rFonts w:ascii="Cambria Math" w:hAnsi="Cambria Math"/>
                <w:color w:val="auto"/>
                <w:kern w:val="0"/>
              </w:rPr>
              <m:t>,x,i</m:t>
            </m:r>
          </m:e>
        </m:d>
      </m:oMath>
      <w:r>
        <w:rPr>
          <w:rFonts w:hint="eastAsia"/>
        </w:rPr>
        <w:t>表示转移特征函数</w:t>
      </w:r>
      <w:r>
        <w:rPr>
          <w:rFonts w:ascii="TimesNewRomanPSMT" w:hAnsi="TimesNewRomanPSMT"/>
        </w:rPr>
        <w:t>(Transition Feature Function)</w:t>
      </w:r>
      <w:r>
        <w:rPr>
          <w:rFonts w:hint="eastAsia"/>
        </w:rPr>
        <w:t>，其结果和当前位置</w:t>
      </w:r>
      <m:oMath>
        <m:r>
          <w:rPr>
            <w:rFonts w:ascii="Cambria Math" w:hAnsi="Cambria Math"/>
          </w:rPr>
          <m:t>i</m:t>
        </m:r>
      </m:oMath>
      <w:r>
        <w:rPr>
          <w:rFonts w:hint="eastAsia"/>
        </w:rPr>
        <w:t>和前一位</w:t>
      </w:r>
      <m:oMath>
        <m:r>
          <w:rPr>
            <w:rFonts w:ascii="Cambria Math" w:hAnsi="Cambria Math"/>
          </w:rPr>
          <m:t>i-1</m:t>
        </m:r>
      </m:oMath>
      <w:r>
        <w:rPr>
          <w:rFonts w:hint="eastAsia"/>
        </w:rPr>
        <w:t>相关，其相对应的权重是</w:t>
      </w:r>
      <w:r>
        <w:rPr>
          <w:rFonts w:hint="eastAsia"/>
        </w:rPr>
        <w:t xml:space="preserve"> </w:t>
      </w:r>
      <w:r>
        <w:rPr>
          <w:rFonts w:hint="eastAsia"/>
        </w:rPr>
        <w:t>表示状态特征函数（</w:t>
      </w:r>
      <w:r>
        <w:rPr>
          <w:rFonts w:hint="eastAsia"/>
        </w:rPr>
        <w:t xml:space="preserve"> </w:t>
      </w:r>
      <w:r>
        <w:rPr>
          <w:rFonts w:ascii="TimesNewRomanPSMT" w:hAnsi="TimesNewRomanPSMT"/>
        </w:rPr>
        <w:t xml:space="preserve">State </w:t>
      </w:r>
      <w:proofErr w:type="spellStart"/>
      <w:r>
        <w:rPr>
          <w:rFonts w:ascii="TimesNewRomanPSMT" w:hAnsi="TimesNewRomanPSMT"/>
        </w:rPr>
        <w:t>FeatureFunction</w:t>
      </w:r>
      <w:proofErr w:type="spellEnd"/>
      <w:r>
        <w:rPr>
          <w:rFonts w:ascii="TimesNewRomanPSMT" w:hAnsi="TimesNewRomanPSMT"/>
        </w:rPr>
        <w:t>)</w:t>
      </w:r>
      <w:r>
        <w:rPr>
          <w:rFonts w:hint="eastAsia"/>
        </w:rPr>
        <w:t>，其特征值只依赖于当前位置</w:t>
      </w:r>
      <w:proofErr w:type="spellStart"/>
      <w:r>
        <w:rPr>
          <w:rFonts w:ascii="TimesNewRomanPSMT" w:hAnsi="TimesNewRomanPSMT"/>
        </w:rPr>
        <w:t>i</w:t>
      </w:r>
      <w:proofErr w:type="spellEnd"/>
      <w:r>
        <w:rPr>
          <w:rFonts w:hint="eastAsia"/>
        </w:rPr>
        <w:t>，相对应的权重为</w:t>
      </w:r>
      <m:oMath>
        <m:sSub>
          <m:sSubPr>
            <m:ctrlPr>
              <w:rPr>
                <w:rFonts w:ascii="Cambria Math" w:hAnsi="Cambria Math"/>
                <w:color w:val="auto"/>
                <w:kern w:val="0"/>
              </w:rPr>
            </m:ctrlPr>
          </m:sSubPr>
          <m:e>
            <m:r>
              <w:rPr>
                <w:rFonts w:ascii="Cambria Math" w:hAnsi="Cambria Math"/>
                <w:color w:val="auto"/>
                <w:kern w:val="0"/>
              </w:rPr>
              <m:t>μ</m:t>
            </m:r>
          </m:e>
          <m:sub>
            <m:r>
              <w:rPr>
                <w:rFonts w:ascii="Cambria Math" w:hAnsi="Cambria Math"/>
                <w:color w:val="auto"/>
                <w:kern w:val="0"/>
              </w:rPr>
              <m:t>l</m:t>
            </m:r>
          </m:sub>
        </m:sSub>
      </m:oMath>
      <w:r>
        <w:rPr>
          <w:rFonts w:hint="eastAsia"/>
        </w:rPr>
        <w:t>。</w:t>
      </w:r>
    </w:p>
    <w:p w14:paraId="7C2B7A8E" w14:textId="218115D2" w:rsidR="001F221F" w:rsidRDefault="001F221F">
      <w:pPr>
        <w:pPrChange w:id="578" w:author="曹 好" w:date="2022-06-03T15:37:00Z">
          <w:pPr>
            <w:spacing w:before="156"/>
            <w:ind w:firstLineChars="200" w:firstLine="480"/>
          </w:pPr>
        </w:pPrChange>
      </w:pPr>
      <w:r>
        <w:rPr>
          <w:rFonts w:hint="eastAsia"/>
        </w:rPr>
        <w:t>和隐马尔可夫模型</w:t>
      </w:r>
      <w:r>
        <w:rPr>
          <w:rFonts w:ascii="TimesNewRomanPSMT" w:hAnsi="TimesNewRomanPSMT"/>
        </w:rPr>
        <w:t>(Hidden Markov Model</w:t>
      </w:r>
      <w:r>
        <w:rPr>
          <w:rFonts w:hint="eastAsia"/>
        </w:rPr>
        <w:t>，</w:t>
      </w:r>
      <w:r>
        <w:rPr>
          <w:rFonts w:ascii="TimesNewRomanPSMT" w:hAnsi="TimesNewRomanPSMT"/>
        </w:rPr>
        <w:t>HMM</w:t>
      </w:r>
      <w:r>
        <w:rPr>
          <w:rFonts w:hint="eastAsia"/>
        </w:rPr>
        <w:t>）相比，条件随机场模型参数的</w:t>
      </w:r>
      <w:r>
        <w:rPr>
          <w:rFonts w:hint="eastAsia"/>
        </w:rPr>
        <w:t xml:space="preserve"> </w:t>
      </w:r>
      <w:r>
        <w:rPr>
          <w:rFonts w:hint="eastAsia"/>
        </w:rPr>
        <w:t>取值没有限制；除此之外，条件随机场的特征可以包含更加广泛的信息，任何</w:t>
      </w:r>
      <w:proofErr w:type="gramStart"/>
      <w:r>
        <w:rPr>
          <w:rFonts w:hint="eastAsia"/>
        </w:rPr>
        <w:t>一</w:t>
      </w:r>
      <w:proofErr w:type="gramEnd"/>
      <w:r>
        <w:rPr>
          <w:rFonts w:hint="eastAsia"/>
        </w:rPr>
        <w:t>个位</w:t>
      </w:r>
      <w:r>
        <w:rPr>
          <w:rFonts w:hint="eastAsia"/>
        </w:rPr>
        <w:t xml:space="preserve"> </w:t>
      </w:r>
      <w:r>
        <w:rPr>
          <w:rFonts w:hint="eastAsia"/>
        </w:rPr>
        <w:t>置的信息都可以利用完整的序列信息。</w:t>
      </w:r>
    </w:p>
    <w:p w14:paraId="2604E392" w14:textId="7B61C7E3" w:rsidR="001F221F" w:rsidRPr="001F221F" w:rsidRDefault="001F221F">
      <w:pPr>
        <w:rPr>
          <w:color w:val="auto"/>
          <w:kern w:val="0"/>
        </w:rPr>
        <w:pPrChange w:id="579" w:author="曹 好" w:date="2022-06-03T15:37:00Z">
          <w:pPr>
            <w:widowControl/>
            <w:spacing w:before="156" w:line="240" w:lineRule="auto"/>
            <w:ind w:firstLine="482"/>
            <w:jc w:val="left"/>
          </w:pPr>
        </w:pPrChange>
      </w:pPr>
      <w:r>
        <w:t xml:space="preserve">BERT-CRF </w:t>
      </w:r>
      <w:r>
        <w:rPr>
          <w:rFonts w:hint="eastAsia"/>
        </w:rPr>
        <w:t>模型实现</w:t>
      </w:r>
      <w:r>
        <w:rPr>
          <w:rFonts w:hint="eastAsia"/>
        </w:rPr>
        <w:t xml:space="preserve"> </w:t>
      </w:r>
    </w:p>
    <w:p w14:paraId="702EE7BD" w14:textId="71FC2B63" w:rsidR="001F221F" w:rsidRDefault="001F221F">
      <w:pPr>
        <w:pPrChange w:id="580" w:author="曹 好" w:date="2022-06-03T15:37:00Z">
          <w:pPr>
            <w:spacing w:before="156"/>
            <w:ind w:firstLineChars="200" w:firstLine="480"/>
          </w:pPr>
        </w:pPrChange>
      </w:pPr>
      <w:r>
        <w:rPr>
          <w:rFonts w:hint="eastAsia"/>
        </w:rPr>
        <w:t>在本作品中</w:t>
      </w:r>
      <w:r>
        <w:rPr>
          <w:rFonts w:hint="eastAsia"/>
        </w:rPr>
        <w:t xml:space="preserve"> </w:t>
      </w:r>
      <w:r>
        <w:rPr>
          <w:rFonts w:ascii="TimesNewRomanPSMT" w:hAnsi="TimesNewRomanPSMT"/>
        </w:rPr>
        <w:t xml:space="preserve">BERT </w:t>
      </w:r>
      <w:r>
        <w:rPr>
          <w:rFonts w:hint="eastAsia"/>
        </w:rPr>
        <w:t>模型采用哈工大</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模型，使用</w:t>
      </w:r>
      <w:proofErr w:type="spellStart"/>
      <w:r>
        <w:rPr>
          <w:rFonts w:ascii="TimesNewRomanPSMT" w:hAnsi="TimesNewRomanPSMT"/>
        </w:rPr>
        <w:t>sklearn-crfsuite</w:t>
      </w:r>
      <w:proofErr w:type="spellEnd"/>
      <w:r>
        <w:rPr>
          <w:rFonts w:hint="eastAsia"/>
        </w:rPr>
        <w:t>实现</w:t>
      </w:r>
      <w:r>
        <w:rPr>
          <w:rFonts w:ascii="TimesNewRomanPSMT" w:hAnsi="TimesNewRomanPSMT"/>
        </w:rPr>
        <w:t>CRF</w:t>
      </w:r>
      <w:r>
        <w:rPr>
          <w:rFonts w:hint="eastAsia"/>
        </w:rPr>
        <w:t>模型，</w:t>
      </w:r>
      <w:r>
        <w:rPr>
          <w:rFonts w:ascii="TimesNewRomanPSMT" w:hAnsi="TimesNewRomanPSMT"/>
        </w:rPr>
        <w:t>CRF</w:t>
      </w:r>
      <w:r>
        <w:rPr>
          <w:rFonts w:hint="eastAsia"/>
        </w:rPr>
        <w:t>采用</w:t>
      </w:r>
      <w:r>
        <w:rPr>
          <w:rFonts w:ascii="TimesNewRomanPSMT" w:hAnsi="TimesNewRomanPSMT"/>
        </w:rPr>
        <w:t>LBFGS</w:t>
      </w:r>
      <w:r>
        <w:rPr>
          <w:rStyle w:val="af5"/>
          <w:rFonts w:ascii="TimesNewRomanPSMT" w:hAnsi="TimesNewRomanPSMT" w:hint="eastAsia"/>
          <w:color w:val="000000"/>
        </w:rPr>
        <w:endnoteReference w:id="36"/>
      </w:r>
      <w:r>
        <w:rPr>
          <w:rFonts w:hint="eastAsia"/>
        </w:rPr>
        <w:t>算法，并使用</w:t>
      </w:r>
      <w:r>
        <w:rPr>
          <w:rFonts w:ascii="TimesNewRomanPSMT" w:hAnsi="TimesNewRomanPSMT"/>
        </w:rPr>
        <w:t>L1</w:t>
      </w:r>
      <w:r>
        <w:rPr>
          <w:rFonts w:hint="eastAsia"/>
        </w:rPr>
        <w:t>和</w:t>
      </w:r>
      <w:r>
        <w:rPr>
          <w:rFonts w:ascii="TimesNewRomanPSMT" w:hAnsi="TimesNewRomanPSMT"/>
        </w:rPr>
        <w:t>L2</w:t>
      </w:r>
      <w:r>
        <w:rPr>
          <w:rFonts w:hint="eastAsia"/>
        </w:rPr>
        <w:t>正则化方法防止过拟合，系数均设置为</w:t>
      </w:r>
      <w:r>
        <w:rPr>
          <w:rFonts w:ascii="TimesNewRomanPSMT" w:hAnsi="TimesNewRomanPSMT"/>
        </w:rPr>
        <w:t>0</w:t>
      </w:r>
      <w:r>
        <w:rPr>
          <w:rFonts w:hint="eastAsia"/>
        </w:rPr>
        <w:t>，并采用</w:t>
      </w:r>
      <w:r>
        <w:rPr>
          <w:rFonts w:ascii="TimesNewRomanPSMT" w:hAnsi="TimesNewRomanPSMT"/>
        </w:rPr>
        <w:t>Adam</w:t>
      </w:r>
      <w:r>
        <w:rPr>
          <w:rFonts w:hint="eastAsia"/>
        </w:rPr>
        <w:t>作为优化算法。</w:t>
      </w:r>
    </w:p>
    <w:p w14:paraId="55E88664" w14:textId="1182EB06" w:rsidR="001F221F" w:rsidRPr="00482EE3" w:rsidRDefault="001F221F">
      <w:pPr>
        <w:pPrChange w:id="582" w:author="曹 好" w:date="2022-06-03T15:37:00Z">
          <w:pPr>
            <w:widowControl/>
            <w:spacing w:before="156" w:line="600" w:lineRule="auto"/>
            <w:ind w:firstLine="482"/>
            <w:jc w:val="left"/>
          </w:pPr>
        </w:pPrChange>
      </w:pPr>
      <w:r>
        <w:t xml:space="preserve">(2) </w:t>
      </w:r>
      <w:r w:rsidR="00482EE3" w:rsidRPr="00482EE3">
        <w:t>BERT-LSTM</w:t>
      </w:r>
      <w:r>
        <w:rPr>
          <w:rFonts w:hint="eastAsia"/>
        </w:rPr>
        <w:t>意图</w:t>
      </w:r>
      <w:r w:rsidRPr="00482EE3">
        <w:rPr>
          <w:rFonts w:hint="eastAsia"/>
        </w:rPr>
        <w:t>识别</w:t>
      </w:r>
    </w:p>
    <w:p w14:paraId="7CCA4933" w14:textId="42C8C7BE" w:rsidR="000C5F51" w:rsidRDefault="000C5F51">
      <w:pPr>
        <w:pPrChange w:id="583" w:author="曹 好" w:date="2022-06-03T15:37:00Z">
          <w:pPr>
            <w:widowControl/>
            <w:spacing w:before="156" w:line="240" w:lineRule="auto"/>
            <w:ind w:firstLine="480"/>
            <w:jc w:val="left"/>
          </w:pPr>
        </w:pPrChange>
      </w:pPr>
      <w:r>
        <w:rPr>
          <w:rFonts w:hint="eastAsia"/>
        </w:rPr>
        <w:t>本作品采用</w:t>
      </w:r>
      <w:r>
        <w:rPr>
          <w:rFonts w:hint="eastAsia"/>
        </w:rPr>
        <w:t xml:space="preserve"> </w:t>
      </w:r>
      <w:r>
        <w:rPr>
          <w:rFonts w:ascii="TimesNewRomanPSMT" w:hAnsi="TimesNewRomanPSMT"/>
        </w:rPr>
        <w:t xml:space="preserve">BERT-LSTM </w:t>
      </w:r>
      <w:r>
        <w:rPr>
          <w:rFonts w:hint="eastAsia"/>
        </w:rPr>
        <w:t>模型实现意图识别任务。模型主要由两部分构成，分别是</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LSTM </w:t>
      </w:r>
      <w:r>
        <w:rPr>
          <w:rFonts w:hint="eastAsia"/>
        </w:rPr>
        <w:t>层，最后使用</w:t>
      </w:r>
      <w:r>
        <w:rPr>
          <w:rFonts w:hint="eastAsia"/>
        </w:rPr>
        <w:t xml:space="preserve"> </w:t>
      </w:r>
      <w:proofErr w:type="spellStart"/>
      <w:r>
        <w:rPr>
          <w:rFonts w:ascii="TimesNewRomanPSMT" w:hAnsi="TimesNewRomanPSMT"/>
        </w:rPr>
        <w:t>softmax</w:t>
      </w:r>
      <w:proofErr w:type="spellEnd"/>
      <w:r>
        <w:rPr>
          <w:rFonts w:ascii="TimesNewRomanPSMT" w:hAnsi="TimesNewRomanPSMT"/>
        </w:rPr>
        <w:t xml:space="preserve"> </w:t>
      </w:r>
      <w:r>
        <w:rPr>
          <w:rFonts w:hint="eastAsia"/>
        </w:rPr>
        <w:t>输出每个意图的概率，其整体结构如</w:t>
      </w:r>
      <w:r>
        <w:fldChar w:fldCharType="begin"/>
      </w:r>
      <w:r>
        <w:instrText xml:space="preserve"> </w:instrText>
      </w:r>
      <w:r>
        <w:rPr>
          <w:rFonts w:hint="eastAsia"/>
        </w:rPr>
        <w:instrText>REF _Ref104056317 \h</w:instrText>
      </w:r>
      <w:r>
        <w:instrText xml:space="preserve"> </w:instrText>
      </w:r>
      <w:r>
        <w:fldChar w:fldCharType="separate"/>
      </w:r>
      <w:ins w:id="58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11</w:t>
        </w:r>
      </w:ins>
      <w:del w:id="585" w:author="曹 好" w:date="2022-06-03T16:35:00Z">
        <w:r w:rsidR="00165450" w:rsidDel="00AB2086">
          <w:rPr>
            <w:rFonts w:hint="eastAsia"/>
          </w:rPr>
          <w:delText>图</w:delText>
        </w:r>
        <w:r w:rsidR="00165450" w:rsidDel="00AB2086">
          <w:rPr>
            <w:rFonts w:hint="eastAsia"/>
          </w:rPr>
          <w:delText xml:space="preserve"> </w:delText>
        </w:r>
        <w:r w:rsidR="00165450" w:rsidDel="00AB2086">
          <w:rPr>
            <w:noProof/>
          </w:rPr>
          <w:delText>2</w:delText>
        </w:r>
        <w:r w:rsidR="00165450" w:rsidDel="00AB2086">
          <w:noBreakHyphen/>
        </w:r>
        <w:r w:rsidR="00165450" w:rsidDel="00AB2086">
          <w:rPr>
            <w:noProof/>
          </w:rPr>
          <w:delText>10</w:delText>
        </w:r>
      </w:del>
      <w:r>
        <w:fldChar w:fldCharType="end"/>
      </w:r>
      <w:r>
        <w:rPr>
          <w:rFonts w:hint="eastAsia"/>
        </w:rPr>
        <w:t>所示。</w:t>
      </w:r>
    </w:p>
    <w:p w14:paraId="79362B47" w14:textId="094DDE22" w:rsidR="000C5F51" w:rsidRDefault="0080564C">
      <w:pPr>
        <w:pStyle w:val="aff3"/>
        <w:pPrChange w:id="586" w:author="曹 好" w:date="2022-06-05T22:43:00Z">
          <w:pPr>
            <w:pStyle w:val="a9"/>
            <w:spacing w:before="156"/>
            <w:ind w:firstLine="420"/>
          </w:pPr>
        </w:pPrChange>
      </w:pPr>
      <w:r>
        <w:object w:dxaOrig="6864" w:dyaOrig="5196" w14:anchorId="18F4FB00">
          <v:shape id="_x0000_i1033" type="#_x0000_t75" style="width:342pt;height:258pt" o:ole="">
            <v:imagedata r:id="rId56" o:title=""/>
          </v:shape>
          <o:OLEObject Type="Embed" ProgID="Visio.Drawing.15" ShapeID="_x0000_i1033" DrawAspect="Content" ObjectID="_1716013250" r:id="rId57"/>
        </w:object>
      </w:r>
    </w:p>
    <w:p w14:paraId="02C0D5C7" w14:textId="575F2751" w:rsidR="000C5F51" w:rsidRDefault="000C5F51">
      <w:pPr>
        <w:pStyle w:val="a9"/>
        <w:spacing w:after="312"/>
        <w:pPrChange w:id="587" w:author="曹 好" w:date="2022-06-03T15:37:00Z">
          <w:pPr>
            <w:pStyle w:val="a9"/>
            <w:spacing w:before="156" w:after="312"/>
            <w:ind w:firstLine="420"/>
          </w:pPr>
        </w:pPrChange>
      </w:pPr>
      <w:bookmarkStart w:id="588" w:name="_Ref104056317"/>
      <w:r>
        <w:rPr>
          <w:rFonts w:hint="eastAsia"/>
        </w:rPr>
        <w:t>图</w:t>
      </w:r>
      <w:r>
        <w:rPr>
          <w:rFonts w:hint="eastAsia"/>
        </w:rPr>
        <w:t xml:space="preserve"> </w:t>
      </w:r>
      <w:ins w:id="58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59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591" w:author="曹 好" w:date="2022-06-06T00:50:00Z">
        <w:r w:rsidR="00166C1F">
          <w:rPr>
            <w:noProof/>
          </w:rPr>
          <w:t>11</w:t>
        </w:r>
      </w:ins>
      <w:ins w:id="592" w:author="曹 好" w:date="2022-06-06T00:48:00Z">
        <w:r w:rsidR="00A50EBC">
          <w:fldChar w:fldCharType="end"/>
        </w:r>
      </w:ins>
      <w:del w:id="59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10</w:delText>
        </w:r>
        <w:r w:rsidR="00B23122" w:rsidDel="00AB2086">
          <w:fldChar w:fldCharType="end"/>
        </w:r>
      </w:del>
      <w:bookmarkEnd w:id="588"/>
      <w:r>
        <w:t xml:space="preserve"> BERT-LSTM</w:t>
      </w:r>
      <w:r>
        <w:rPr>
          <w:rFonts w:hint="eastAsia"/>
        </w:rPr>
        <w:t>模型结构图</w:t>
      </w:r>
    </w:p>
    <w:p w14:paraId="53879C9C" w14:textId="16FAC9AB" w:rsidR="000C5F51" w:rsidRDefault="000C5F51">
      <w:pPr>
        <w:pPrChange w:id="594" w:author="曹 好" w:date="2022-06-03T15:37:00Z">
          <w:pPr>
            <w:widowControl/>
            <w:spacing w:before="156" w:line="240" w:lineRule="auto"/>
            <w:ind w:firstLine="480"/>
            <w:jc w:val="left"/>
          </w:pPr>
        </w:pPrChange>
      </w:pPr>
      <w:r>
        <w:rPr>
          <w:rFonts w:hint="eastAsia"/>
        </w:rPr>
        <w:t>模型输入为结巴分词后获取到的</w:t>
      </w:r>
      <w:r>
        <w:rPr>
          <w:rFonts w:hint="eastAsia"/>
        </w:rPr>
        <w:t xml:space="preserve"> </w:t>
      </w:r>
      <w:r>
        <w:rPr>
          <w:rFonts w:ascii="TimesNewRomanPSMT" w:hAnsi="TimesNewRomanPSMT"/>
        </w:rPr>
        <w:t>token</w:t>
      </w:r>
      <w:r>
        <w:rPr>
          <w:rFonts w:hint="eastAsia"/>
        </w:rPr>
        <w:t>，模型首先利用</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语言模型对</w:t>
      </w:r>
      <w:r>
        <w:rPr>
          <w:rFonts w:ascii="TimesNewRomanPSMT" w:hAnsi="TimesNewRomanPSMT"/>
        </w:rPr>
        <w:lastRenderedPageBreak/>
        <w:t>token</w:t>
      </w:r>
      <w:r>
        <w:rPr>
          <w:rFonts w:hint="eastAsia"/>
        </w:rPr>
        <w:t>进行编码，得到每个</w:t>
      </w:r>
      <w:r>
        <w:rPr>
          <w:rFonts w:ascii="TimesNewRomanPSMT" w:hAnsi="TimesNewRomanPSMT"/>
        </w:rPr>
        <w:t>token</w:t>
      </w:r>
      <w:r>
        <w:rPr>
          <w:rFonts w:hint="eastAsia"/>
        </w:rPr>
        <w:t>对应的词向量，然后将其输入到</w:t>
      </w:r>
      <w:r>
        <w:rPr>
          <w:rFonts w:ascii="TimesNewRomanPSMT" w:hAnsi="TimesNewRomanPSMT"/>
        </w:rPr>
        <w:t>LSTM</w:t>
      </w:r>
      <w:r>
        <w:rPr>
          <w:rFonts w:hint="eastAsia"/>
        </w:rPr>
        <w:t>层中获取特征编码，然后再输入到</w:t>
      </w:r>
      <w:proofErr w:type="spellStart"/>
      <w:r>
        <w:rPr>
          <w:rFonts w:ascii="TimesNewRomanPSMT" w:hAnsi="TimesNewRomanPSMT"/>
        </w:rPr>
        <w:t>softmax</w:t>
      </w:r>
      <w:proofErr w:type="spellEnd"/>
      <w:r>
        <w:rPr>
          <w:rFonts w:hint="eastAsia"/>
        </w:rPr>
        <w:t>层获取每个意图概率，取概率最高的意图作为该句子的意图。</w:t>
      </w:r>
    </w:p>
    <w:p w14:paraId="08BA6DA6" w14:textId="14A34D09" w:rsidR="00F57D3B" w:rsidRDefault="00F57D3B">
      <w:pPr>
        <w:pPrChange w:id="595" w:author="曹 好" w:date="2022-06-03T15:37:00Z">
          <w:pPr>
            <w:widowControl/>
            <w:spacing w:before="156" w:line="600" w:lineRule="auto"/>
            <w:ind w:firstLine="482"/>
            <w:jc w:val="left"/>
          </w:pPr>
        </w:pPrChange>
      </w:pPr>
      <w:r w:rsidRPr="0080564C">
        <w:t>(</w:t>
      </w:r>
      <w:r w:rsidRPr="0080564C">
        <w:rPr>
          <w:rFonts w:hint="eastAsia"/>
        </w:rPr>
        <w:t>a</w:t>
      </w:r>
      <w:r w:rsidRPr="0080564C">
        <w:t>) LSTM</w:t>
      </w:r>
      <w:r w:rsidRPr="0080564C">
        <w:rPr>
          <w:rFonts w:hint="eastAsia"/>
        </w:rPr>
        <w:t>结构</w:t>
      </w:r>
    </w:p>
    <w:p w14:paraId="0F835B52" w14:textId="4EA39E15" w:rsidR="00D31BB9" w:rsidRPr="004B716C" w:rsidDel="0092779B" w:rsidRDefault="00251D52">
      <w:pPr>
        <w:rPr>
          <w:del w:id="596" w:author="曹 好" w:date="2022-06-03T17:07:00Z"/>
        </w:rPr>
        <w:pPrChange w:id="597" w:author="曹 好" w:date="2022-06-03T15:37:00Z">
          <w:pPr>
            <w:widowControl/>
            <w:shd w:val="clear" w:color="auto" w:fill="FFFFFF"/>
            <w:spacing w:before="156" w:beforeAutospacing="1" w:after="100" w:afterAutospacing="1" w:line="240" w:lineRule="auto"/>
            <w:ind w:firstLine="480"/>
            <w:jc w:val="left"/>
          </w:pPr>
        </w:pPrChange>
      </w:pPr>
      <w:r w:rsidRPr="00251D52">
        <w:t>长短期记忆模型循环神经网络</w:t>
      </w:r>
      <w:r>
        <w:rPr>
          <w:rFonts w:hint="eastAsia"/>
        </w:rPr>
        <w:t>(</w:t>
      </w:r>
      <w:r w:rsidRPr="00251D52">
        <w:t>Long-Short Term Memory RNN</w:t>
      </w:r>
      <w:r>
        <w:t xml:space="preserve">, </w:t>
      </w:r>
      <w:r w:rsidR="00A24C45">
        <w:fldChar w:fldCharType="begin"/>
      </w:r>
      <w:r w:rsidR="00A24C45">
        <w:instrText xml:space="preserve"> HYPERLINK "https://so.csdn.net/so/search?q=LSTM&amp;spm=1001.2101.3001.7020" \t "_blank" </w:instrText>
      </w:r>
      <w:r w:rsidR="00A24C45">
        <w:fldChar w:fldCharType="separate"/>
      </w:r>
      <w:r w:rsidRPr="00251D52">
        <w:t>LSTM</w:t>
      </w:r>
      <w:r w:rsidR="00A24C45">
        <w:fldChar w:fldCharType="end"/>
      </w:r>
      <w:r>
        <w:t>)</w:t>
      </w:r>
      <w:r>
        <w:rPr>
          <w:rFonts w:hint="eastAsia"/>
        </w:rPr>
        <w:t>是一种特殊的</w:t>
      </w:r>
      <w:r w:rsidRPr="00251D52">
        <w:t>循环神经网络</w:t>
      </w:r>
      <w:r>
        <w:rPr>
          <w:rFonts w:hint="eastAsia"/>
        </w:rPr>
        <w:t>(</w:t>
      </w:r>
      <w:r w:rsidRPr="00251D52">
        <w:t>Recurrent Neural Network, RNN</w:t>
      </w:r>
      <w:r>
        <w:rPr>
          <w:rFonts w:hint="eastAsia"/>
        </w:rPr>
        <w:t>)</w:t>
      </w:r>
      <w:r>
        <w:rPr>
          <w:rFonts w:hint="eastAsia"/>
        </w:rPr>
        <w:t>。</w:t>
      </w:r>
      <w:r w:rsidR="0024765E">
        <w:rPr>
          <w:rFonts w:hint="eastAsia"/>
        </w:rPr>
        <w:t>传统的</w:t>
      </w:r>
      <w:r w:rsidR="0024765E">
        <w:rPr>
          <w:rFonts w:ascii="TimesNewRomanPSMT" w:hAnsi="TimesNewRomanPSMT"/>
        </w:rPr>
        <w:t>RNN</w:t>
      </w:r>
      <w:r w:rsidR="0024765E">
        <w:rPr>
          <w:rFonts w:hint="eastAsia"/>
        </w:rPr>
        <w:t>网络存在两点问题：梯度爆炸</w:t>
      </w:r>
      <w:r w:rsidR="0024765E">
        <w:rPr>
          <w:rFonts w:ascii="TimesNewRomanPSMT" w:hAnsi="TimesNewRomanPSMT"/>
        </w:rPr>
        <w:t>(Gradient Exploding)</w:t>
      </w:r>
      <w:r w:rsidR="0024765E">
        <w:rPr>
          <w:rFonts w:hint="eastAsia"/>
        </w:rPr>
        <w:t>问题和梯度消失</w:t>
      </w:r>
      <w:r w:rsidR="0024765E">
        <w:rPr>
          <w:rFonts w:ascii="TimesNewRomanPSMT" w:hAnsi="TimesNewRomanPSMT"/>
        </w:rPr>
        <w:t>(</w:t>
      </w:r>
      <w:proofErr w:type="spellStart"/>
      <w:r w:rsidR="0024765E">
        <w:rPr>
          <w:rFonts w:ascii="TimesNewRomanPSMT" w:hAnsi="TimesNewRomanPSMT"/>
        </w:rPr>
        <w:t>GradientVanishing</w:t>
      </w:r>
      <w:proofErr w:type="spellEnd"/>
      <w:r w:rsidR="0024765E">
        <w:rPr>
          <w:rFonts w:ascii="TimesNewRomanPSMT" w:hAnsi="TimesNewRomanPSMT"/>
        </w:rPr>
        <w:t>)</w:t>
      </w:r>
      <w:r w:rsidR="0024765E">
        <w:rPr>
          <w:rFonts w:hint="eastAsia"/>
        </w:rPr>
        <w:t>问题。传统</w:t>
      </w:r>
      <w:r w:rsidR="0024765E" w:rsidRPr="0024765E">
        <w:rPr>
          <w:rFonts w:hint="eastAsia"/>
        </w:rPr>
        <w:t>RNN</w:t>
      </w:r>
      <w:r w:rsidR="0024765E" w:rsidRPr="0024765E">
        <w:rPr>
          <w:rFonts w:hint="eastAsia"/>
        </w:rPr>
        <w:t>只能够处理短期依赖问题</w:t>
      </w:r>
      <w:r w:rsidR="001A011C">
        <w:rPr>
          <w:rFonts w:hint="eastAsia"/>
        </w:rPr>
        <w:t>，但是</w:t>
      </w:r>
      <w:r w:rsidR="001A011C" w:rsidRPr="001A011C">
        <w:rPr>
          <w:rFonts w:hint="eastAsia"/>
        </w:rPr>
        <w:t>LSTM</w:t>
      </w:r>
      <w:r w:rsidR="001A011C" w:rsidRPr="001A011C">
        <w:rPr>
          <w:rFonts w:hint="eastAsia"/>
        </w:rPr>
        <w:t>通过输入门、遗忘门、输出门引入</w:t>
      </w:r>
      <w:r w:rsidR="001A011C" w:rsidRPr="001A011C">
        <w:rPr>
          <w:rFonts w:hint="eastAsia"/>
        </w:rPr>
        <w:t>sigmoid</w:t>
      </w:r>
      <w:r w:rsidR="001A011C" w:rsidRPr="001A011C">
        <w:rPr>
          <w:rFonts w:hint="eastAsia"/>
        </w:rPr>
        <w:t>函数并结合</w:t>
      </w:r>
      <w:r w:rsidR="001A011C" w:rsidRPr="001A011C">
        <w:rPr>
          <w:rFonts w:hint="eastAsia"/>
        </w:rPr>
        <w:t>tanh</w:t>
      </w:r>
      <w:r w:rsidR="001A011C" w:rsidRPr="001A011C">
        <w:rPr>
          <w:rFonts w:hint="eastAsia"/>
        </w:rPr>
        <w:t>函数，添加求和操作，减少梯度消失和梯度爆炸的可能性</w:t>
      </w:r>
      <w:r w:rsidR="001A011C">
        <w:rPr>
          <w:rFonts w:hint="eastAsia"/>
        </w:rPr>
        <w:t>，使其</w:t>
      </w:r>
      <w:r w:rsidR="001A011C" w:rsidRPr="001A011C">
        <w:rPr>
          <w:rFonts w:hint="eastAsia"/>
        </w:rPr>
        <w:t>既能够处理短期依赖问题，又能够处理长期依赖问题。</w:t>
      </w:r>
      <w:r w:rsidR="00374574">
        <w:rPr>
          <w:rFonts w:hint="eastAsia"/>
        </w:rPr>
        <w:t>如</w:t>
      </w:r>
      <w:r w:rsidR="00374574">
        <w:fldChar w:fldCharType="begin"/>
      </w:r>
      <w:r w:rsidR="00374574">
        <w:instrText xml:space="preserve"> </w:instrText>
      </w:r>
      <w:r w:rsidR="00374574">
        <w:rPr>
          <w:rFonts w:hint="eastAsia"/>
        </w:rPr>
        <w:instrText>REF _Ref104936465 \h</w:instrText>
      </w:r>
      <w:r w:rsidR="00374574">
        <w:instrText xml:space="preserve"> </w:instrText>
      </w:r>
      <w:r w:rsidR="00374574">
        <w:fldChar w:fldCharType="separate"/>
      </w:r>
      <w:ins w:id="59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12</w:t>
        </w:r>
      </w:ins>
      <w:del w:id="599" w:author="曹 好" w:date="2022-06-03T16:35:00Z">
        <w:r w:rsidR="00374574" w:rsidDel="00AB2086">
          <w:rPr>
            <w:rFonts w:hint="eastAsia"/>
          </w:rPr>
          <w:delText>图</w:delText>
        </w:r>
        <w:r w:rsidR="00374574" w:rsidDel="00AB2086">
          <w:rPr>
            <w:rFonts w:hint="eastAsia"/>
          </w:rPr>
          <w:delText xml:space="preserve"> </w:delText>
        </w:r>
        <w:r w:rsidR="00374574" w:rsidDel="00AB2086">
          <w:rPr>
            <w:noProof/>
          </w:rPr>
          <w:delText>2</w:delText>
        </w:r>
        <w:r w:rsidR="00374574" w:rsidDel="00AB2086">
          <w:noBreakHyphen/>
        </w:r>
        <w:r w:rsidR="00374574" w:rsidDel="00AB2086">
          <w:rPr>
            <w:noProof/>
          </w:rPr>
          <w:delText>11</w:delText>
        </w:r>
      </w:del>
      <w:r w:rsidR="00374574">
        <w:fldChar w:fldCharType="end"/>
      </w:r>
      <w:r w:rsidR="00374574">
        <w:rPr>
          <w:rFonts w:hint="eastAsia"/>
        </w:rPr>
        <w:t>所示为</w:t>
      </w:r>
      <w:r w:rsidR="00374574">
        <w:rPr>
          <w:rFonts w:hint="eastAsia"/>
        </w:rPr>
        <w:t>LSTM</w:t>
      </w:r>
      <w:r w:rsidR="00374574">
        <w:rPr>
          <w:rFonts w:hint="eastAsia"/>
        </w:rPr>
        <w:t>的具体结构，由多个重复相同的</w:t>
      </w:r>
      <w:r w:rsidR="00D31BB9">
        <w:rPr>
          <w:rFonts w:hint="eastAsia"/>
        </w:rPr>
        <w:t>单元</w:t>
      </w:r>
      <w:r w:rsidR="00374574">
        <w:rPr>
          <w:rFonts w:hint="eastAsia"/>
        </w:rPr>
        <w:t>构成</w:t>
      </w:r>
      <w:r w:rsidR="00D31BB9">
        <w:rPr>
          <w:rFonts w:hint="eastAsia"/>
        </w:rPr>
        <w:t>，一个单元主要由三部分构成：</w:t>
      </w:r>
      <w:r w:rsidR="00D31BB9">
        <w:rPr>
          <w:rFonts w:hint="eastAsia"/>
        </w:rPr>
        <w:t>1</w:t>
      </w:r>
      <w:r w:rsidR="00D31BB9">
        <w:t>)</w:t>
      </w:r>
      <w:r w:rsidR="00D31BB9" w:rsidRPr="004B716C">
        <w:rPr>
          <w:rFonts w:hint="eastAsia"/>
        </w:rPr>
        <w:t>遗忘门：决定哪些细胞状态应该被遗忘；</w:t>
      </w:r>
      <w:r w:rsidR="00D31BB9">
        <w:t>2)</w:t>
      </w:r>
      <w:r w:rsidR="00D31BB9" w:rsidRPr="004B716C">
        <w:rPr>
          <w:rFonts w:hint="eastAsia"/>
        </w:rPr>
        <w:t>输入门（更新门）：决定哪些新的状态应该被加入；</w:t>
      </w:r>
      <w:r w:rsidR="00D31BB9">
        <w:rPr>
          <w:rFonts w:hint="eastAsia"/>
        </w:rPr>
        <w:t>3</w:t>
      </w:r>
      <w:r w:rsidR="00D31BB9">
        <w:t>)</w:t>
      </w:r>
      <w:r w:rsidR="00D31BB9" w:rsidRPr="004B716C">
        <w:rPr>
          <w:rFonts w:hint="eastAsia"/>
        </w:rPr>
        <w:t>输出门：根据当前的状态和现在的输入，输出应该是什么。</w:t>
      </w:r>
    </w:p>
    <w:p w14:paraId="2425DC35" w14:textId="3D5322E5" w:rsidR="0024765E" w:rsidRPr="00D31BB9" w:rsidRDefault="0024765E">
      <w:pPr>
        <w:pPrChange w:id="600" w:author="曹 好" w:date="2022-06-03T15:37:00Z">
          <w:pPr>
            <w:widowControl/>
            <w:spacing w:before="156" w:line="240" w:lineRule="auto"/>
            <w:ind w:firstLine="480"/>
            <w:jc w:val="left"/>
          </w:pPr>
        </w:pPrChange>
      </w:pPr>
    </w:p>
    <w:p w14:paraId="613D3563" w14:textId="4C5149A0" w:rsidR="00374574" w:rsidRDefault="00374574">
      <w:pPr>
        <w:pStyle w:val="aff3"/>
        <w:pPrChange w:id="601" w:author="曹 好" w:date="2022-06-05T22:43:00Z">
          <w:pPr>
            <w:keepNext/>
            <w:widowControl/>
            <w:spacing w:before="156" w:line="240" w:lineRule="auto"/>
            <w:ind w:firstLine="480"/>
            <w:jc w:val="left"/>
          </w:pPr>
        </w:pPrChange>
      </w:pPr>
      <w:r>
        <w:drawing>
          <wp:inline distT="0" distB="0" distL="0" distR="0" wp14:anchorId="05C250CA" wp14:editId="5D5AE2A6">
            <wp:extent cx="5600700" cy="2141220"/>
            <wp:effectExtent l="0" t="0" r="0" b="0"/>
            <wp:docPr id="86" name="图片 86" descr="循环神经网络LSTM论文解读_纸上得来终觉浅～的博客-CSDN博客_lstm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循环神经网络LSTM论文解读_纸上得来终觉浅～的博客-CSDN博客_lstm论文"/>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0700" cy="2141220"/>
                    </a:xfrm>
                    <a:prstGeom prst="rect">
                      <a:avLst/>
                    </a:prstGeom>
                    <a:noFill/>
                    <a:ln>
                      <a:noFill/>
                    </a:ln>
                  </pic:spPr>
                </pic:pic>
              </a:graphicData>
            </a:graphic>
          </wp:inline>
        </w:drawing>
      </w:r>
    </w:p>
    <w:p w14:paraId="3AD38E3D" w14:textId="7004BF46" w:rsidR="00374574" w:rsidRPr="00374574" w:rsidRDefault="00374574">
      <w:pPr>
        <w:pStyle w:val="a9"/>
        <w:spacing w:after="312"/>
        <w:pPrChange w:id="602" w:author="曹 好" w:date="2022-06-03T15:37:00Z">
          <w:pPr>
            <w:pStyle w:val="a9"/>
            <w:spacing w:before="156" w:after="312"/>
            <w:ind w:firstLine="420"/>
          </w:pPr>
        </w:pPrChange>
      </w:pPr>
      <w:bookmarkStart w:id="603" w:name="_Ref104936465"/>
      <w:bookmarkStart w:id="604" w:name="_Ref104936428"/>
      <w:r>
        <w:rPr>
          <w:rFonts w:hint="eastAsia"/>
        </w:rPr>
        <w:t>图</w:t>
      </w:r>
      <w:r>
        <w:rPr>
          <w:rFonts w:hint="eastAsia"/>
        </w:rPr>
        <w:t xml:space="preserve"> </w:t>
      </w:r>
      <w:ins w:id="60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0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07" w:author="曹 好" w:date="2022-06-06T00:50:00Z">
        <w:r w:rsidR="00166C1F">
          <w:rPr>
            <w:noProof/>
          </w:rPr>
          <w:t>12</w:t>
        </w:r>
      </w:ins>
      <w:ins w:id="608" w:author="曹 好" w:date="2022-06-06T00:48:00Z">
        <w:r w:rsidR="00A50EBC">
          <w:fldChar w:fldCharType="end"/>
        </w:r>
      </w:ins>
      <w:del w:id="60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11</w:delText>
        </w:r>
        <w:r w:rsidR="00B23122" w:rsidDel="00AB2086">
          <w:fldChar w:fldCharType="end"/>
        </w:r>
      </w:del>
      <w:bookmarkEnd w:id="603"/>
      <w:r>
        <w:rPr>
          <w:rFonts w:hint="eastAsia"/>
        </w:rPr>
        <w:t>LSTM</w:t>
      </w:r>
      <w:r>
        <w:rPr>
          <w:rFonts w:hint="eastAsia"/>
        </w:rPr>
        <w:t>结构</w:t>
      </w:r>
      <w:bookmarkEnd w:id="604"/>
    </w:p>
    <w:p w14:paraId="65DC366D" w14:textId="6F486526" w:rsidR="00894429" w:rsidRDefault="00D31BB9">
      <w:pPr>
        <w:rPr>
          <w:color w:val="000000"/>
        </w:rPr>
        <w:pPrChange w:id="610" w:author="曹 好" w:date="2022-06-03T15:37:00Z">
          <w:pPr>
            <w:spacing w:before="156"/>
            <w:ind w:firstLine="482"/>
          </w:pPr>
        </w:pPrChange>
      </w:pPr>
      <w:r w:rsidRPr="00D31BB9">
        <w:rPr>
          <w:rFonts w:hint="eastAsia"/>
          <w:b/>
        </w:rPr>
        <w:t>遗忘门</w:t>
      </w:r>
      <w:r w:rsidRPr="00D31BB9">
        <w:rPr>
          <w:rFonts w:hint="eastAsia"/>
        </w:rPr>
        <w:t>：当输入新的信息时，模型若需遗忘旧的信息，此时通过遗忘门来完成。遗忘门是</w:t>
      </w:r>
      <w:r w:rsidRPr="00D31BB9">
        <w:rPr>
          <w:rFonts w:hint="eastAsia"/>
        </w:rPr>
        <w:t>LSTM</w:t>
      </w:r>
      <w:r w:rsidRPr="00D31BB9">
        <w:rPr>
          <w:rFonts w:hint="eastAsia"/>
        </w:rPr>
        <w:t>单元的关键组成部分，可以控制哪些信息要保留、哪些信息要遗忘，并且以某种方式避免梯度随时间反向传播时引发的梯度消失和梯度爆炸的问题。遗忘门决定</w:t>
      </w:r>
      <w:r w:rsidRPr="00D31BB9">
        <w:rPr>
          <w:rFonts w:hint="eastAsia"/>
        </w:rPr>
        <w:t>LSTM</w:t>
      </w:r>
      <w:r w:rsidRPr="00D31BB9">
        <w:rPr>
          <w:rFonts w:hint="eastAsia"/>
        </w:rPr>
        <w:t>从上一时刻的细胞状态</w:t>
      </w:r>
      <w:r>
        <w:rPr>
          <w:rFonts w:hint="eastAsia"/>
        </w:rPr>
        <w:t>信息</w:t>
      </w:r>
      <w:r w:rsidRPr="00D31BB9">
        <w:rPr>
          <w:rFonts w:hint="eastAsia"/>
        </w:rPr>
        <w:t>中丢弃什么信息。</w:t>
      </w:r>
      <w:r w:rsidR="00894429">
        <w:rPr>
          <w:rFonts w:hint="eastAsia"/>
          <w:color w:val="000000"/>
        </w:rPr>
        <w:t>遗忘门读取上一时刻的输出</w:t>
      </w:r>
      <w:r w:rsidR="00894429">
        <w:rPr>
          <w:rFonts w:hint="eastAsia"/>
          <w:color w:val="000000"/>
        </w:rPr>
        <w:t>h</w:t>
      </w:r>
      <w:r w:rsidR="00894429">
        <w:rPr>
          <w:rFonts w:hint="eastAsia"/>
          <w:color w:val="000000"/>
        </w:rPr>
        <w:t>和这一时刻的输入</w:t>
      </w:r>
      <w:r w:rsidR="00894429">
        <w:rPr>
          <w:rFonts w:hint="eastAsia"/>
          <w:color w:val="000000"/>
        </w:rPr>
        <w:t>x</w:t>
      </w:r>
      <w:r w:rsidR="00894429">
        <w:rPr>
          <w:rFonts w:hint="eastAsia"/>
          <w:color w:val="000000"/>
        </w:rPr>
        <w:t>，通过</w:t>
      </w:r>
      <w:r w:rsidR="00894429">
        <w:rPr>
          <w:rFonts w:ascii="TimesNewRomanPSMT" w:hAnsi="TimesNewRomanPSMT"/>
          <w:color w:val="000000"/>
        </w:rPr>
        <w:t>Sigmoid</w:t>
      </w:r>
      <w:r w:rsidR="00894429">
        <w:rPr>
          <w:rFonts w:hint="eastAsia"/>
          <w:color w:val="000000"/>
        </w:rPr>
        <w:t>函数激活。遗忘门的表达式如下</w:t>
      </w:r>
      <w:r w:rsidR="00894429">
        <w:rPr>
          <w:rFonts w:hint="eastAsia"/>
          <w:color w:val="000000"/>
        </w:rPr>
        <w:t>:</w:t>
      </w:r>
    </w:p>
    <w:p w14:paraId="6645F224" w14:textId="57E42578" w:rsidR="00894429" w:rsidRDefault="00A14B56">
      <w:pPr>
        <w:pPrChange w:id="611" w:author="曹 好" w:date="2022-06-03T15:37:00Z">
          <w:pPr>
            <w:spacing w:before="156"/>
            <w:ind w:firstLine="480"/>
          </w:pPr>
        </w:pPrChange>
      </w:pPr>
      <m:oMathPara>
        <m:oMath>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e>
          </m:d>
        </m:oMath>
      </m:oMathPara>
    </w:p>
    <w:p w14:paraId="159C0586" w14:textId="5D724360" w:rsidR="00894429" w:rsidRDefault="005D313E">
      <w:pPr>
        <w:pPrChange w:id="612" w:author="曹 好" w:date="2022-06-03T15:37:00Z">
          <w:pPr>
            <w:spacing w:before="156"/>
            <w:ind w:firstLine="480"/>
          </w:pPr>
        </w:pPrChange>
      </w:pPr>
      <w:r>
        <w:rPr>
          <w:rFonts w:hint="eastAsia"/>
        </w:rPr>
        <w:t>其中</w:t>
      </w:r>
      <w:r>
        <w:rPr>
          <w:rFonts w:hint="eastAsia"/>
        </w:rPr>
        <w:t xml:space="preserve"> </w:t>
      </w:r>
      <m:oMath>
        <m:r>
          <w:rPr>
            <w:rFonts w:ascii="Cambria Math" w:hAnsi="Cambria Math"/>
          </w:rPr>
          <m:t>σ</m:t>
        </m:r>
      </m:oMath>
      <w:r>
        <w:rPr>
          <w:rFonts w:hint="eastAsia"/>
        </w:rPr>
        <w:t>表示</w:t>
      </w:r>
      <w:r>
        <w:rPr>
          <w:rFonts w:ascii="TimesNewRomanPSMT" w:hAnsi="TimesNewRomanPSMT"/>
        </w:rPr>
        <w:t>sigmoid</w:t>
      </w:r>
      <w:r>
        <w:rPr>
          <w:rFonts w:hint="eastAsia"/>
        </w:rPr>
        <w:t>激活函数，</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hint="eastAsia"/>
        </w:rPr>
        <w:t>是上一个细胞输出的信息，</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是当前细胞输入的</w:t>
      </w:r>
      <w:r>
        <w:rPr>
          <w:rFonts w:hint="eastAsia"/>
        </w:rPr>
        <w:lastRenderedPageBreak/>
        <w:t>信息。遗忘门的输出区间为</w:t>
      </w:r>
      <w:r>
        <w:rPr>
          <w:rFonts w:ascii="TimesNewRomanPSMT" w:hAnsi="TimesNewRomanPSMT"/>
        </w:rPr>
        <w:t>0</w:t>
      </w:r>
      <w:r>
        <w:rPr>
          <w:rFonts w:hint="eastAsia"/>
        </w:rPr>
        <w:t>到</w:t>
      </w:r>
      <w:r>
        <w:rPr>
          <w:rFonts w:ascii="TimesNewRomanPSMT" w:hAnsi="TimesNewRomanPSMT"/>
        </w:rPr>
        <w:t>1</w:t>
      </w:r>
      <w:r>
        <w:rPr>
          <w:rFonts w:hint="eastAsia"/>
        </w:rPr>
        <w:t>之间的数，输出乘上一时刻细胞状态后继续参与下一步运算。当遗忘门输出</w:t>
      </w:r>
      <w:r>
        <w:rPr>
          <w:rFonts w:ascii="TimesNewRomanPSMT" w:hAnsi="TimesNewRomanPSMT"/>
        </w:rPr>
        <w:t>0</w:t>
      </w:r>
      <w:r>
        <w:rPr>
          <w:rFonts w:hint="eastAsia"/>
        </w:rPr>
        <w:t>时，即完全舍弃上一层的细胞状态；输出为</w:t>
      </w:r>
      <w:r>
        <w:rPr>
          <w:rFonts w:ascii="TimesNewRomanPSMT" w:hAnsi="TimesNewRomanPSMT"/>
        </w:rPr>
        <w:t>1</w:t>
      </w:r>
      <w:r>
        <w:rPr>
          <w:rFonts w:hint="eastAsia"/>
        </w:rPr>
        <w:t>时，完全保留上一层的隐含细胞状态。遗忘门主要控制着对上一时刻细胞状态的遗忘程度。</w:t>
      </w:r>
    </w:p>
    <w:p w14:paraId="1D6C80D3" w14:textId="6E24613B" w:rsidR="005D313E" w:rsidRDefault="005D313E">
      <w:pPr>
        <w:pPrChange w:id="613" w:author="曹 好" w:date="2022-06-03T15:37:00Z">
          <w:pPr>
            <w:spacing w:before="156"/>
            <w:ind w:firstLine="482"/>
          </w:pPr>
        </w:pPrChange>
      </w:pPr>
      <w:r w:rsidRPr="005D313E">
        <w:rPr>
          <w:rFonts w:hint="eastAsia"/>
          <w:b/>
        </w:rPr>
        <w:t>输入门：</w:t>
      </w:r>
      <w:r w:rsidRPr="005D313E">
        <w:rPr>
          <w:rFonts w:hint="eastAsia"/>
        </w:rPr>
        <w:t>输入</w:t>
      </w:r>
      <w:proofErr w:type="gramStart"/>
      <w:r w:rsidRPr="005D313E">
        <w:rPr>
          <w:rFonts w:hint="eastAsia"/>
        </w:rPr>
        <w:t>门用于</w:t>
      </w:r>
      <w:proofErr w:type="gramEnd"/>
      <w:r w:rsidRPr="005D313E">
        <w:rPr>
          <w:rFonts w:hint="eastAsia"/>
        </w:rPr>
        <w:t>控制网络当前输入数据有多少输入信息可以保存到</w:t>
      </w:r>
      <w:r>
        <w:rPr>
          <w:rFonts w:hint="eastAsia"/>
        </w:rPr>
        <w:t>细胞状态</w:t>
      </w:r>
      <w:r w:rsidRPr="005D313E">
        <w:rPr>
          <w:rFonts w:hint="eastAsia"/>
        </w:rPr>
        <w:t>中。</w:t>
      </w:r>
      <w:r w:rsidR="000F6D84">
        <w:rPr>
          <w:rFonts w:hint="eastAsia"/>
        </w:rPr>
        <w:t>输入门主要决定了添加多少信息、添加什么信息到历史细胞状态中，其依然是通过输入</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0F6D84">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F6D84">
        <w:rPr>
          <w:rFonts w:hint="eastAsia"/>
        </w:rPr>
        <w:t>计算得出要添加的新信息。</w:t>
      </w:r>
      <w:r w:rsidRPr="005D313E">
        <w:rPr>
          <w:rFonts w:hint="eastAsia"/>
        </w:rPr>
        <w:t>输入</w:t>
      </w:r>
      <w:proofErr w:type="gramStart"/>
      <w:r w:rsidRPr="005D313E">
        <w:rPr>
          <w:rFonts w:hint="eastAsia"/>
        </w:rPr>
        <w:t>门包括</w:t>
      </w:r>
      <w:proofErr w:type="gramEnd"/>
      <w:r w:rsidRPr="005D313E">
        <w:rPr>
          <w:rFonts w:hint="eastAsia"/>
        </w:rPr>
        <w:t>两部分，第一部分：由</w:t>
      </w:r>
      <w:r w:rsidRPr="005D313E">
        <w:rPr>
          <w:rFonts w:hint="eastAsia"/>
        </w:rPr>
        <w:t>sigmoid</w:t>
      </w:r>
      <w:r w:rsidRPr="005D313E">
        <w:rPr>
          <w:rFonts w:hint="eastAsia"/>
        </w:rPr>
        <w:t>组成的“输入门”产生的介于</w:t>
      </w:r>
      <w:r w:rsidRPr="005D313E">
        <w:rPr>
          <w:rFonts w:hint="eastAsia"/>
        </w:rPr>
        <w:t>0</w:t>
      </w:r>
      <w:r w:rsidRPr="005D313E">
        <w:rPr>
          <w:rFonts w:hint="eastAsia"/>
        </w:rPr>
        <w:t>到</w:t>
      </w:r>
      <w:r w:rsidRPr="005D313E">
        <w:rPr>
          <w:rFonts w:hint="eastAsia"/>
        </w:rPr>
        <w:t>1</w:t>
      </w:r>
      <w:r w:rsidRPr="005D313E">
        <w:rPr>
          <w:rFonts w:hint="eastAsia"/>
        </w:rPr>
        <w:t>之间的控制信号，用来控制</w:t>
      </w:r>
      <w:r w:rsidR="000F6D84">
        <w:rPr>
          <w:rFonts w:hint="eastAsia"/>
        </w:rPr>
        <w:t>信息</w:t>
      </w:r>
      <w:r w:rsidRPr="005D313E">
        <w:rPr>
          <w:rFonts w:hint="eastAsia"/>
        </w:rPr>
        <w:t>输入的程度；第二部分：通过一个</w:t>
      </w:r>
      <w:r w:rsidRPr="005D313E">
        <w:rPr>
          <w:rFonts w:hint="eastAsia"/>
        </w:rPr>
        <w:t>tanh</w:t>
      </w:r>
      <w:r w:rsidRPr="005D313E">
        <w:rPr>
          <w:rFonts w:hint="eastAsia"/>
        </w:rPr>
        <w:t>层产生当前时刻的候选</w:t>
      </w:r>
      <w:r w:rsidR="000F6D84">
        <w:rPr>
          <w:rFonts w:hint="eastAsia"/>
        </w:rPr>
        <w:t>信息</w:t>
      </w:r>
      <w:r w:rsidRPr="005D313E">
        <w:rPr>
          <w:rFonts w:hint="eastAsia"/>
        </w:rPr>
        <w:t>，</w:t>
      </w:r>
      <w:r w:rsidR="000F6D84">
        <w:rPr>
          <w:rFonts w:ascii="TimesNewRomanPSMT" w:hAnsi="TimesNewRomanPSMT"/>
        </w:rPr>
        <w:t>tanh</w:t>
      </w:r>
      <w:proofErr w:type="gramStart"/>
      <w:r w:rsidR="000F6D84">
        <w:rPr>
          <w:rFonts w:hint="eastAsia"/>
        </w:rPr>
        <w:t>层共同</w:t>
      </w:r>
      <w:proofErr w:type="gramEnd"/>
      <w:r w:rsidR="000F6D84">
        <w:rPr>
          <w:rFonts w:hint="eastAsia"/>
        </w:rPr>
        <w:t>作用决定了最终向细胞状态中添加什么信息</w:t>
      </w:r>
      <w:r w:rsidR="00D50569">
        <w:rPr>
          <w:rFonts w:hint="eastAsia"/>
        </w:rPr>
        <w:t>，</w:t>
      </w:r>
      <w:r w:rsidR="00404078">
        <w:rPr>
          <w:rFonts w:hint="eastAsia"/>
        </w:rPr>
        <w:t>表达式如下：</w:t>
      </w:r>
    </w:p>
    <w:p w14:paraId="04B3134B" w14:textId="1D039E7A" w:rsidR="0080564C" w:rsidRPr="0080564C" w:rsidRDefault="00A14B56">
      <w:pPr>
        <w:pPrChange w:id="614" w:author="曹 好" w:date="2022-06-03T15:37:00Z">
          <w:pPr>
            <w:spacing w:before="156"/>
            <w:ind w:firstLine="480"/>
          </w:pPr>
        </w:pPrChange>
      </w:pPr>
      <m:oMathPara>
        <m:oMath>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oMath>
      </m:oMathPara>
    </w:p>
    <w:p w14:paraId="51A83416" w14:textId="4214B92E" w:rsidR="00404078" w:rsidRDefault="00A14B56">
      <w:pPr>
        <w:pPrChange w:id="615" w:author="曹 好" w:date="2022-06-03T15:37:00Z">
          <w:pPr>
            <w:spacing w:before="156"/>
            <w:ind w:firstLine="480"/>
          </w:pPr>
        </w:pPrChange>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e>
          </m:d>
        </m:oMath>
      </m:oMathPara>
    </w:p>
    <w:p w14:paraId="44D9B8B6" w14:textId="16241AF8" w:rsidR="005D313E" w:rsidRDefault="00D50569">
      <w:pPr>
        <w:pPrChange w:id="616" w:author="曹 好" w:date="2022-06-03T15:37:00Z">
          <w:pPr>
            <w:widowControl/>
            <w:spacing w:before="156" w:line="240" w:lineRule="auto"/>
            <w:ind w:firstLine="480"/>
            <w:jc w:val="left"/>
          </w:pPr>
        </w:pPrChange>
      </w:pPr>
      <w:r>
        <w:rPr>
          <w:rFonts w:hint="eastAsia"/>
        </w:rPr>
        <w:t>根据遗忘门的控制信号和产生的候选信息更新细胞的当前状态，表达式如下：</w:t>
      </w:r>
    </w:p>
    <w:p w14:paraId="226E7EDA" w14:textId="45639B73" w:rsidR="0080564C" w:rsidRDefault="00A14B56">
      <w:pPr>
        <w:pPrChange w:id="617" w:author="曹 好" w:date="2022-06-03T15:37:00Z">
          <w:pPr>
            <w:widowControl/>
            <w:spacing w:before="156" w:line="240" w:lineRule="auto"/>
            <w:ind w:firstLine="480"/>
            <w:jc w:val="left"/>
          </w:pPr>
        </w:pPrChange>
      </w:pPr>
      <m:oMathPara>
        <m:oMath>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oMath>
      </m:oMathPara>
    </w:p>
    <w:p w14:paraId="7842FBDD" w14:textId="10D97D9E" w:rsidR="00D50569" w:rsidRDefault="00D50569">
      <w:pPr>
        <w:rPr>
          <w:shd w:val="clear" w:color="auto" w:fill="FFFFFF"/>
        </w:rPr>
        <w:pPrChange w:id="618" w:author="曹 好" w:date="2022-06-03T15:37:00Z">
          <w:pPr>
            <w:spacing w:before="156"/>
            <w:ind w:firstLine="482"/>
          </w:pPr>
        </w:pPrChange>
      </w:pPr>
      <w:r w:rsidRPr="00D50569">
        <w:rPr>
          <w:rFonts w:hint="eastAsia"/>
          <w:b/>
          <w:bCs/>
          <w:color w:val="auto"/>
          <w:kern w:val="0"/>
        </w:rPr>
        <w:t>输出门：</w:t>
      </w:r>
      <w:r>
        <w:rPr>
          <w:rFonts w:hint="eastAsia"/>
          <w:shd w:val="clear" w:color="auto" w:fill="FFFFFF"/>
        </w:rPr>
        <w:t>输出值的基于细胞状态，但是会有一个过滤的过程。这里也包括两部分操作：第一部分，由</w:t>
      </w:r>
      <w:r>
        <w:rPr>
          <w:rFonts w:hint="eastAsia"/>
          <w:shd w:val="clear" w:color="auto" w:fill="FFFFFF"/>
        </w:rPr>
        <w:t>sigmoid</w:t>
      </w:r>
      <w:r>
        <w:rPr>
          <w:rFonts w:hint="eastAsia"/>
          <w:shd w:val="clear" w:color="auto" w:fill="FFFFFF"/>
        </w:rPr>
        <w:t>组成的“输出门”产生的介于</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之间的控制信号；第二部分，将最终产生的输出信息与控制信号相乘，得到最终的输出值。输出门控制记忆单元对当前输出信息的影响，即记忆单元中的哪一部分会在时间</w:t>
      </w:r>
      <w:r>
        <w:rPr>
          <w:rFonts w:hint="eastAsia"/>
          <w:shd w:val="clear" w:color="auto" w:fill="FFFFFF"/>
        </w:rPr>
        <w:t>t</w:t>
      </w:r>
      <w:r>
        <w:rPr>
          <w:rFonts w:hint="eastAsia"/>
          <w:shd w:val="clear" w:color="auto" w:fill="FFFFFF"/>
        </w:rPr>
        <w:t>输出。</w:t>
      </w:r>
    </w:p>
    <w:p w14:paraId="1B3C5BA9" w14:textId="447E3CBD" w:rsidR="00D50569" w:rsidRPr="0080564C" w:rsidRDefault="00A14B56">
      <w:pPr>
        <w:pPrChange w:id="619" w:author="曹 好" w:date="2022-06-03T15:37:00Z">
          <w:pPr>
            <w:spacing w:before="156"/>
            <w:ind w:firstLine="480"/>
            <w:jc w:val="center"/>
          </w:pPr>
        </w:pPrChange>
      </w:pPr>
      <m:oMathPara>
        <m:oMath>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o</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e>
          </m:d>
        </m:oMath>
      </m:oMathPara>
    </w:p>
    <w:p w14:paraId="39ECEC10" w14:textId="26142361" w:rsidR="0080564C" w:rsidRPr="005D313E" w:rsidRDefault="00A14B56">
      <w:pPr>
        <w:pPrChange w:id="620" w:author="曹 好" w:date="2022-06-03T15:37:00Z">
          <w:pPr>
            <w:spacing w:before="156"/>
            <w:ind w:firstLine="480"/>
            <w:jc w:val="center"/>
          </w:pPr>
        </w:pPrChange>
      </w:pPr>
      <m:oMathPara>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oMath>
      </m:oMathPara>
    </w:p>
    <w:p w14:paraId="62908A95" w14:textId="7C65BBA2" w:rsidR="00677447" w:rsidRPr="00894429" w:rsidRDefault="00677447">
      <w:pPr>
        <w:pStyle w:val="4"/>
        <w:rPr>
          <w:color w:val="auto"/>
          <w:kern w:val="0"/>
        </w:rPr>
        <w:pPrChange w:id="621" w:author="曹 好" w:date="2022-06-03T15:37:00Z">
          <w:pPr>
            <w:pStyle w:val="41"/>
            <w:spacing w:before="156"/>
            <w:ind w:firstLine="482"/>
          </w:pPr>
        </w:pPrChange>
      </w:pPr>
      <w:r>
        <w:rPr>
          <w:rFonts w:hint="eastAsia"/>
        </w:rPr>
        <w:t>对话管理模块</w:t>
      </w:r>
    </w:p>
    <w:p w14:paraId="5E216240" w14:textId="77777777" w:rsidR="00677447" w:rsidRDefault="00677447">
      <w:pPr>
        <w:pPrChange w:id="622" w:author="曹 好" w:date="2022-06-03T15:37:00Z">
          <w:pPr>
            <w:spacing w:before="156"/>
            <w:ind w:firstLineChars="200" w:firstLine="480"/>
          </w:pPr>
        </w:pPrChange>
      </w:pPr>
      <w:r>
        <w:rPr>
          <w:rFonts w:hint="eastAsia"/>
        </w:rPr>
        <w:t>对话管理是对话系统的核心模块。它的任务是把自然语言理解模块得到的结果与对话历史信息结合起来，在此状态下做出适当的对话动作。对话管理体现了计算机与人对话时所采取的策略，对话策略定义了对话状态的表示方法，与实现交互相关的一系列操作。在本作品中，我们采用</w:t>
      </w:r>
      <w:r w:rsidRPr="00F57D3B">
        <w:rPr>
          <w:rFonts w:hint="eastAsia"/>
          <w:b/>
          <w:bCs/>
        </w:rPr>
        <w:t>基于多智能体的对话策略模型</w:t>
      </w:r>
      <w:r>
        <w:rPr>
          <w:rFonts w:hint="eastAsia"/>
        </w:rPr>
        <w:t>和</w:t>
      </w:r>
      <w:r w:rsidRPr="00F57D3B">
        <w:rPr>
          <w:rFonts w:hint="eastAsia"/>
          <w:b/>
          <w:bCs/>
        </w:rPr>
        <w:t>基于模板的自然语言生成模型</w:t>
      </w:r>
      <w:r>
        <w:rPr>
          <w:rFonts w:hint="eastAsia"/>
        </w:rPr>
        <w:t>，下文分别做具体介绍。</w:t>
      </w:r>
    </w:p>
    <w:p w14:paraId="41C30F36" w14:textId="77777777" w:rsidR="00677447" w:rsidRDefault="00677447">
      <w:pPr>
        <w:pPrChange w:id="623" w:author="曹 好" w:date="2022-06-03T15:37:00Z">
          <w:pPr>
            <w:widowControl/>
            <w:spacing w:before="156" w:line="600" w:lineRule="auto"/>
            <w:ind w:firstLine="482"/>
            <w:jc w:val="left"/>
          </w:pPr>
        </w:pPrChange>
      </w:pPr>
      <w:r>
        <w:t xml:space="preserve">(1) </w:t>
      </w:r>
      <w:r>
        <w:rPr>
          <w:rFonts w:hint="eastAsia"/>
        </w:rPr>
        <w:t>基于多智能体的对话策略学习</w:t>
      </w:r>
    </w:p>
    <w:p w14:paraId="732B5BE9" w14:textId="613559ED" w:rsidR="00677447" w:rsidRDefault="00677447">
      <w:pPr>
        <w:pPrChange w:id="624" w:author="曹 好" w:date="2022-06-03T15:37:00Z">
          <w:pPr>
            <w:spacing w:before="156"/>
            <w:ind w:firstLineChars="200" w:firstLine="480"/>
          </w:pPr>
        </w:pPrChange>
      </w:pPr>
      <w:r w:rsidRPr="00EB35B8">
        <w:t>目前很多</w:t>
      </w:r>
      <w:r w:rsidRPr="00EB35B8">
        <w:rPr>
          <w:rFonts w:hint="eastAsia"/>
        </w:rPr>
        <w:t>工作</w:t>
      </w:r>
      <w:r w:rsidRPr="00EB35B8">
        <w:t>用</w:t>
      </w:r>
      <w:r w:rsidRPr="00EB35B8">
        <w:rPr>
          <w:rFonts w:hint="eastAsia"/>
        </w:rPr>
        <w:t>强化学习（</w:t>
      </w:r>
      <w:r>
        <w:rPr>
          <w:rFonts w:ascii="Arial" w:hAnsi="Arial" w:cs="Arial"/>
          <w:color w:val="202124"/>
          <w:shd w:val="clear" w:color="auto" w:fill="FFFFFF"/>
        </w:rPr>
        <w:t>Reinforcement Learning</w:t>
      </w:r>
      <w:r w:rsidRPr="00EB35B8">
        <w:rPr>
          <w:rFonts w:hint="eastAsia"/>
        </w:rPr>
        <w:t>）</w:t>
      </w:r>
      <w:r w:rsidRPr="00EB35B8">
        <w:t>做</w:t>
      </w:r>
      <w:r w:rsidRPr="00EB35B8">
        <w:t>pipeline</w:t>
      </w:r>
      <w:r w:rsidRPr="00EB35B8">
        <w:t>式对话系统中的</w:t>
      </w:r>
      <w:r w:rsidRPr="00EB35B8">
        <w:rPr>
          <w:rFonts w:hint="eastAsia"/>
        </w:rPr>
        <w:t>策略学习（</w:t>
      </w:r>
      <w:r w:rsidRPr="00EB35B8">
        <w:t>policy learning</w:t>
      </w:r>
      <w:r w:rsidRPr="00EB35B8">
        <w:rPr>
          <w:rFonts w:hint="eastAsia"/>
        </w:rPr>
        <w:t>）</w:t>
      </w:r>
      <w:r w:rsidRPr="00EB35B8">
        <w:t>阶段，但是其中大部分</w:t>
      </w:r>
      <w:r w:rsidRPr="00EB35B8">
        <w:rPr>
          <w:rFonts w:hint="eastAsia"/>
        </w:rPr>
        <w:t>方法</w:t>
      </w:r>
      <w:r w:rsidRPr="00EB35B8">
        <w:t>都是只将</w:t>
      </w:r>
      <w:r w:rsidRPr="00EB35B8">
        <w:rPr>
          <w:rFonts w:hint="eastAsia"/>
        </w:rPr>
        <w:t>强化学习</w:t>
      </w:r>
      <w:r w:rsidRPr="00EB35B8">
        <w:t>用于场景中的</w:t>
      </w:r>
      <w:r w:rsidRPr="00EB35B8">
        <w:lastRenderedPageBreak/>
        <w:t>“</w:t>
      </w:r>
      <w:r w:rsidRPr="00EB35B8">
        <w:t>机器人</w:t>
      </w:r>
      <w:r w:rsidRPr="00EB35B8">
        <w:t>”</w:t>
      </w:r>
      <w:r w:rsidRPr="00EB35B8">
        <w:t>一方。</w:t>
      </w:r>
      <w:r>
        <w:rPr>
          <w:rFonts w:hint="eastAsia"/>
        </w:rPr>
        <w:t>同时</w:t>
      </w:r>
      <w:r w:rsidRPr="00EB35B8">
        <w:t>机器人用</w:t>
      </w:r>
      <w:r w:rsidRPr="00EB35B8">
        <w:rPr>
          <w:rFonts w:hint="eastAsia"/>
        </w:rPr>
        <w:t>强化学习</w:t>
      </w:r>
      <w:r w:rsidRPr="00EB35B8">
        <w:t>方法训练时需要与</w:t>
      </w:r>
      <w:r w:rsidRPr="00EB35B8">
        <w:t>“</w:t>
      </w:r>
      <w:r w:rsidRPr="00EB35B8">
        <w:t>用户</w:t>
      </w:r>
      <w:r w:rsidRPr="00EB35B8">
        <w:t>”</w:t>
      </w:r>
      <w:r w:rsidRPr="00EB35B8">
        <w:t>一方交互</w:t>
      </w:r>
      <w:r>
        <w:rPr>
          <w:rFonts w:hint="eastAsia"/>
        </w:rPr>
        <w:t>，</w:t>
      </w:r>
      <w:r w:rsidRPr="00AB3B1A">
        <w:rPr>
          <w:rFonts w:hint="eastAsia"/>
        </w:rPr>
        <w:t>由于训练要求的交互次数很多，</w:t>
      </w:r>
      <w:r>
        <w:rPr>
          <w:rFonts w:hint="eastAsia"/>
        </w:rPr>
        <w:t>然而在有限的时间内难以和大量的诈骗人员进行对话</w:t>
      </w:r>
      <w:r w:rsidRPr="00AB3B1A">
        <w:rPr>
          <w:rFonts w:hint="eastAsia"/>
        </w:rPr>
        <w:t>，</w:t>
      </w:r>
      <w:r>
        <w:rPr>
          <w:rFonts w:hint="eastAsia"/>
        </w:rPr>
        <w:t>所以</w:t>
      </w:r>
      <w:r w:rsidRPr="00AB3B1A">
        <w:rPr>
          <w:rFonts w:hint="eastAsia"/>
        </w:rPr>
        <w:t>让</w:t>
      </w:r>
      <w:r>
        <w:rPr>
          <w:rFonts w:hint="eastAsia"/>
        </w:rPr>
        <w:t>对话</w:t>
      </w:r>
      <w:r w:rsidRPr="00AB3B1A">
        <w:rPr>
          <w:rFonts w:hint="eastAsia"/>
        </w:rPr>
        <w:t>机器人训练时与真实</w:t>
      </w:r>
      <w:r>
        <w:rPr>
          <w:rFonts w:hint="eastAsia"/>
        </w:rPr>
        <w:t>的诈骗</w:t>
      </w:r>
      <w:r w:rsidRPr="00AB3B1A">
        <w:rPr>
          <w:rFonts w:hint="eastAsia"/>
        </w:rPr>
        <w:t>用户显然是不可能的。所以</w:t>
      </w:r>
      <w:r>
        <w:rPr>
          <w:rFonts w:hint="eastAsia"/>
        </w:rPr>
        <w:t>我们</w:t>
      </w:r>
      <w:r w:rsidRPr="00AB3B1A">
        <w:rPr>
          <w:rFonts w:hint="eastAsia"/>
        </w:rPr>
        <w:t>将</w:t>
      </w:r>
      <w:r>
        <w:rPr>
          <w:rFonts w:hint="eastAsia"/>
        </w:rPr>
        <w:t>对话</w:t>
      </w:r>
      <w:r w:rsidRPr="00AB3B1A">
        <w:rPr>
          <w:rFonts w:hint="eastAsia"/>
        </w:rPr>
        <w:t>机器人与</w:t>
      </w:r>
      <w:r>
        <w:rPr>
          <w:rFonts w:hint="eastAsia"/>
        </w:rPr>
        <w:t>“诈骗者</w:t>
      </w:r>
      <w:r w:rsidRPr="00AB3B1A">
        <w:rPr>
          <w:rFonts w:hint="eastAsia"/>
        </w:rPr>
        <w:t>”模拟器进行交互，从而完成训练过程</w:t>
      </w:r>
      <w:r>
        <w:rPr>
          <w:rFonts w:hint="eastAsia"/>
        </w:rPr>
        <w:t>。</w:t>
      </w:r>
      <w:r w:rsidRPr="00AB3B1A">
        <w:rPr>
          <w:rFonts w:hint="eastAsia"/>
        </w:rPr>
        <w:t>但是如何做出</w:t>
      </w:r>
      <w:r>
        <w:rPr>
          <w:rFonts w:hint="eastAsia"/>
        </w:rPr>
        <w:t>“诈骗者</w:t>
      </w:r>
      <w:r w:rsidRPr="00AB3B1A">
        <w:rPr>
          <w:rFonts w:hint="eastAsia"/>
        </w:rPr>
        <w:t>”模拟器也是一个大问题。如果是基于规则的模拟器，效果不好，且耗人力。考虑到做一个</w:t>
      </w:r>
      <w:r>
        <w:rPr>
          <w:rFonts w:hint="eastAsia"/>
        </w:rPr>
        <w:t>“诈骗者</w:t>
      </w:r>
      <w:r w:rsidRPr="00AB3B1A">
        <w:rPr>
          <w:rFonts w:hint="eastAsia"/>
        </w:rPr>
        <w:t>”模拟器，其实也类似于做一个“对话机器人”。所以</w:t>
      </w:r>
      <w:r>
        <w:rPr>
          <w:rFonts w:hint="eastAsia"/>
        </w:rPr>
        <w:t>同时将强化学习</w:t>
      </w:r>
      <w:r w:rsidRPr="00AB3B1A">
        <w:rPr>
          <w:rFonts w:hint="eastAsia"/>
        </w:rPr>
        <w:t>也用于“</w:t>
      </w:r>
      <w:r>
        <w:rPr>
          <w:rFonts w:hint="eastAsia"/>
        </w:rPr>
        <w:t>诈骗者</w:t>
      </w:r>
      <w:r w:rsidRPr="00AB3B1A">
        <w:rPr>
          <w:rFonts w:hint="eastAsia"/>
        </w:rPr>
        <w:t>”一方，基于标注的对话数据，直接学习“</w:t>
      </w:r>
      <w:r>
        <w:rPr>
          <w:rFonts w:hint="eastAsia"/>
        </w:rPr>
        <w:t>诈骗者</w:t>
      </w:r>
      <w:r w:rsidRPr="00AB3B1A">
        <w:rPr>
          <w:rFonts w:hint="eastAsia"/>
        </w:rPr>
        <w:t>”模拟器。</w:t>
      </w:r>
      <w:r w:rsidRPr="00B3147A">
        <w:rPr>
          <w:rFonts w:hint="eastAsia"/>
        </w:rPr>
        <w:t>在该作品中，我们</w:t>
      </w:r>
      <w:r w:rsidRPr="00B3147A">
        <w:t>将</w:t>
      </w:r>
      <w:r w:rsidRPr="00B3147A">
        <w:rPr>
          <w:rFonts w:hint="eastAsia"/>
        </w:rPr>
        <w:t>强化学习</w:t>
      </w:r>
      <w:r w:rsidRPr="00B3147A">
        <w:t>中的</w:t>
      </w:r>
      <w:r>
        <w:rPr>
          <w:rFonts w:hint="eastAsia"/>
        </w:rPr>
        <w:t>参与者</w:t>
      </w:r>
      <w:r>
        <w:rPr>
          <w:rFonts w:hint="eastAsia"/>
        </w:rPr>
        <w:t>-</w:t>
      </w:r>
      <w:r>
        <w:rPr>
          <w:rFonts w:hint="eastAsia"/>
        </w:rPr>
        <w:t>评价者（</w:t>
      </w:r>
      <w:r w:rsidRPr="00B3147A">
        <w:t>actor-critic</w:t>
      </w:r>
      <w:r>
        <w:rPr>
          <w:rFonts w:hint="eastAsia"/>
        </w:rPr>
        <w:t>）</w:t>
      </w:r>
      <w:r w:rsidRPr="00B3147A">
        <w:t>方法用于对话系统的</w:t>
      </w:r>
      <w:r w:rsidRPr="00B3147A">
        <w:t>“</w:t>
      </w:r>
      <w:r w:rsidRPr="00B3147A">
        <w:rPr>
          <w:rFonts w:hint="eastAsia"/>
        </w:rPr>
        <w:t>普通用户</w:t>
      </w:r>
      <w:r w:rsidRPr="00B3147A">
        <w:t>”</w:t>
      </w:r>
      <w:r w:rsidRPr="00B3147A">
        <w:t>与</w:t>
      </w:r>
      <w:r w:rsidRPr="00B3147A">
        <w:t>“</w:t>
      </w:r>
      <w:r w:rsidRPr="00B3147A">
        <w:rPr>
          <w:rFonts w:hint="eastAsia"/>
        </w:rPr>
        <w:t>诈骗</w:t>
      </w:r>
      <w:r>
        <w:rPr>
          <w:rFonts w:hint="eastAsia"/>
        </w:rPr>
        <w:t>者</w:t>
      </w:r>
      <w:r w:rsidRPr="00B3147A">
        <w:t>”</w:t>
      </w:r>
      <w:r w:rsidRPr="00B3147A">
        <w:t>两侧</w:t>
      </w:r>
      <w:r>
        <w:rPr>
          <w:rFonts w:hint="eastAsia"/>
        </w:rPr>
        <w:t>。对话策略的架构图如</w:t>
      </w:r>
      <w:r>
        <w:fldChar w:fldCharType="begin"/>
      </w:r>
      <w:r>
        <w:instrText xml:space="preserve"> </w:instrText>
      </w:r>
      <w:r>
        <w:rPr>
          <w:rFonts w:hint="eastAsia"/>
        </w:rPr>
        <w:instrText>REF _Ref104108525 \h</w:instrText>
      </w:r>
      <w:r>
        <w:instrText xml:space="preserve"> </w:instrText>
      </w:r>
      <w:r>
        <w:fldChar w:fldCharType="separate"/>
      </w:r>
      <w:ins w:id="62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13</w:t>
        </w:r>
      </w:ins>
      <w:del w:id="626"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11</w:delText>
        </w:r>
      </w:del>
      <w:r>
        <w:fldChar w:fldCharType="end"/>
      </w:r>
      <w:r>
        <w:rPr>
          <w:rFonts w:hint="eastAsia"/>
        </w:rPr>
        <w:t>所示，首先是环境给出起始诈骗者的状态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；诈骗者的动作选择器</w:t>
      </w:r>
      <w:r>
        <w:rPr>
          <w:rFonts w:hint="eastAsia"/>
        </w:rPr>
        <w:t>(</w:t>
      </w:r>
      <w:r>
        <w:t>A</w:t>
      </w:r>
      <w:r>
        <w:rPr>
          <w:rFonts w:hint="eastAsia"/>
        </w:rPr>
        <w:t>ctor</w:t>
      </w:r>
      <w:r>
        <w:t>)</w:t>
      </w:r>
      <w:r>
        <w:rPr>
          <w:rFonts w:hint="eastAsia"/>
        </w:rPr>
        <w:t>基于诈骗者的状态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做出动作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u</m:t>
            </m:r>
          </m:sup>
        </m:sSup>
      </m:oMath>
      <w:r>
        <w:t>)</w:t>
      </w:r>
      <w:r>
        <w:rPr>
          <w:rFonts w:hint="eastAsia"/>
        </w:rPr>
        <w:t>；环境接收诈骗者动作生成新的系统状态</w:t>
      </w:r>
      <w:r>
        <w:rPr>
          <w:rFonts w:hint="eastAsia"/>
        </w:rPr>
        <w:t>(</w:t>
      </w:r>
      <w:r>
        <w:t>S)</w:t>
      </w:r>
      <w:r>
        <w:rPr>
          <w:rFonts w:hint="eastAsia"/>
        </w:rPr>
        <w:t>；机器人的动作选择器</w:t>
      </w:r>
      <w:r>
        <w:rPr>
          <w:rFonts w:hint="eastAsia"/>
        </w:rPr>
        <w:t>(</w:t>
      </w:r>
      <w:r>
        <w:t>Actor)</w:t>
      </w:r>
      <w:r>
        <w:rPr>
          <w:rFonts w:hint="eastAsia"/>
        </w:rPr>
        <w:t>根据机器人状态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s</m:t>
            </m:r>
          </m:sup>
        </m:sSup>
      </m:oMath>
      <w:r>
        <w:t>)</w:t>
      </w:r>
      <w:r>
        <w:rPr>
          <w:rFonts w:hint="eastAsia"/>
        </w:rPr>
        <w:t>做出相应动作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s</m:t>
            </m:r>
          </m:sup>
        </m:sSup>
      </m:oMath>
      <w:r>
        <w:t>)</w:t>
      </w:r>
      <w:r>
        <w:rPr>
          <w:rFonts w:hint="eastAsia"/>
        </w:rPr>
        <w:t>；环境根据机器人动作生成新的诈骗者的状态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和三个奖励</w:t>
      </w:r>
      <w:r>
        <w:rPr>
          <w:rFonts w:hint="eastAsia"/>
        </w:rPr>
        <w:t>(</w:t>
      </w:r>
      <w:r>
        <w:rPr>
          <w:rFonts w:hint="eastAsia"/>
        </w:rPr>
        <w:t>诈骗者动作的奖励</w:t>
      </w:r>
      <m:oMath>
        <m:sSup>
          <m:sSupPr>
            <m:ctrlPr>
              <w:rPr>
                <w:rFonts w:ascii="Cambria Math" w:hAnsi="Cambria Math"/>
                <w:i/>
              </w:rPr>
            </m:ctrlPr>
          </m:sSupPr>
          <m:e>
            <m:r>
              <w:rPr>
                <w:rFonts w:ascii="Cambria Math" w:hAnsi="Cambria Math"/>
              </w:rPr>
              <m:t>r</m:t>
            </m:r>
          </m:e>
          <m:sup>
            <m:r>
              <w:rPr>
                <w:rFonts w:ascii="Cambria Math" w:hAnsi="Cambria Math"/>
              </w:rPr>
              <m:t>u</m:t>
            </m:r>
          </m:sup>
        </m:sSup>
      </m:oMath>
      <w:r>
        <w:rPr>
          <w:rFonts w:hint="eastAsia"/>
        </w:rPr>
        <w:t>、机器人动作的奖励</w:t>
      </w:r>
      <m:oMath>
        <m:sSup>
          <m:sSupPr>
            <m:ctrlPr>
              <w:rPr>
                <w:rFonts w:ascii="Cambria Math" w:hAnsi="Cambria Math"/>
                <w:i/>
              </w:rPr>
            </m:ctrlPr>
          </m:sSupPr>
          <m:e>
            <m:r>
              <w:rPr>
                <w:rFonts w:ascii="Cambria Math" w:hAnsi="Cambria Math"/>
              </w:rPr>
              <m:t>r</m:t>
            </m:r>
          </m:e>
          <m:sup>
            <m:r>
              <w:rPr>
                <w:rFonts w:ascii="Cambria Math" w:hAnsi="Cambria Math"/>
              </w:rPr>
              <m:t>s</m:t>
            </m:r>
          </m:sup>
        </m:sSup>
      </m:oMath>
      <w:r>
        <w:rPr>
          <w:rFonts w:hint="eastAsia"/>
        </w:rPr>
        <w:t>、全局奖励</w:t>
      </w:r>
      <m:oMath>
        <m:sSup>
          <m:sSupPr>
            <m:ctrlPr>
              <w:rPr>
                <w:rFonts w:ascii="Cambria Math" w:hAnsi="Cambria Math"/>
                <w:i/>
              </w:rPr>
            </m:ctrlPr>
          </m:sSupPr>
          <m:e>
            <m:r>
              <w:rPr>
                <w:rFonts w:ascii="Cambria Math" w:hAnsi="Cambria Math"/>
              </w:rPr>
              <m:t>r</m:t>
            </m:r>
          </m:e>
          <m:sup>
            <m:r>
              <w:rPr>
                <w:rFonts w:ascii="Cambria Math" w:hAnsi="Cambria Math"/>
              </w:rPr>
              <m:t>g</m:t>
            </m:r>
          </m:sup>
        </m:sSup>
      </m:oMath>
      <w:r>
        <w:t>)</w:t>
      </w:r>
      <w:r>
        <w:rPr>
          <w:rFonts w:hint="eastAsia"/>
        </w:rPr>
        <w:t>；根据状态和奖励更新诈骗者、机器人和全局的</w:t>
      </w:r>
      <w:proofErr w:type="gramStart"/>
      <w:r>
        <w:rPr>
          <w:rFonts w:hint="eastAsia"/>
        </w:rPr>
        <w:t>评分器</w:t>
      </w:r>
      <w:proofErr w:type="gramEnd"/>
      <w:r>
        <w:rPr>
          <w:rFonts w:hint="eastAsia"/>
        </w:rPr>
        <w:t>(</w:t>
      </w:r>
      <w:r>
        <w:t>c</w:t>
      </w:r>
      <w:r>
        <w:rPr>
          <w:rFonts w:hint="eastAsia"/>
        </w:rPr>
        <w:t>ritic</w:t>
      </w:r>
      <w:r>
        <w:t>)</w:t>
      </w:r>
      <w:r>
        <w:rPr>
          <w:rFonts w:hint="eastAsia"/>
        </w:rPr>
        <w:t>，之后双方的动作选择器就能基于</w:t>
      </w:r>
      <w:proofErr w:type="gramStart"/>
      <w:r>
        <w:rPr>
          <w:rFonts w:hint="eastAsia"/>
        </w:rPr>
        <w:t>评分器</w:t>
      </w:r>
      <w:proofErr w:type="gramEnd"/>
      <w:r>
        <w:rPr>
          <w:rFonts w:hint="eastAsia"/>
        </w:rPr>
        <w:t>选出更好的动作。接下来将简单介绍强化学习、参</w:t>
      </w:r>
      <w:r w:rsidRPr="002436DA">
        <w:rPr>
          <w:rFonts w:hint="eastAsia"/>
        </w:rPr>
        <w:t>与者</w:t>
      </w:r>
      <w:r w:rsidRPr="002436DA">
        <w:rPr>
          <w:rFonts w:hint="eastAsia"/>
        </w:rPr>
        <w:t>-</w:t>
      </w:r>
      <w:r w:rsidRPr="002436DA">
        <w:rPr>
          <w:rFonts w:hint="eastAsia"/>
        </w:rPr>
        <w:t>评价者方法（</w:t>
      </w:r>
      <w:r w:rsidRPr="002436DA">
        <w:t>actor-critic</w:t>
      </w:r>
      <w:r w:rsidRPr="002436DA">
        <w:rPr>
          <w:rFonts w:hint="eastAsia"/>
        </w:rPr>
        <w:t>）</w:t>
      </w:r>
      <w:r>
        <w:rPr>
          <w:rFonts w:hint="eastAsia"/>
        </w:rPr>
        <w:t>，以及该项目智能对话机器人策略学习的具体做法。</w:t>
      </w:r>
    </w:p>
    <w:p w14:paraId="6171FCEB" w14:textId="77777777" w:rsidR="00677447" w:rsidRDefault="00677447">
      <w:pPr>
        <w:pStyle w:val="aff3"/>
        <w:pPrChange w:id="627" w:author="曹 好" w:date="2022-06-05T22:43:00Z">
          <w:pPr>
            <w:spacing w:before="156"/>
            <w:ind w:firstLineChars="200" w:firstLine="480"/>
          </w:pPr>
        </w:pPrChange>
      </w:pPr>
      <w:r>
        <w:object w:dxaOrig="9649" w:dyaOrig="6457" w14:anchorId="6B45746E">
          <v:shape id="_x0000_i1034" type="#_x0000_t75" style="width:384pt;height:258pt" o:ole="">
            <v:imagedata r:id="rId59" o:title=""/>
          </v:shape>
          <o:OLEObject Type="Embed" ProgID="Visio.Drawing.15" ShapeID="_x0000_i1034" DrawAspect="Content" ObjectID="_1716013251" r:id="rId60"/>
        </w:object>
      </w:r>
    </w:p>
    <w:p w14:paraId="6D00A633" w14:textId="1C7F82A1" w:rsidR="00677447" w:rsidRDefault="00677447">
      <w:pPr>
        <w:pStyle w:val="a9"/>
        <w:spacing w:after="312"/>
        <w:pPrChange w:id="628" w:author="曹 好" w:date="2022-06-03T15:37:00Z">
          <w:pPr>
            <w:pStyle w:val="a9"/>
            <w:spacing w:before="156" w:after="312"/>
            <w:ind w:firstLine="420"/>
          </w:pPr>
        </w:pPrChange>
      </w:pPr>
      <w:bookmarkStart w:id="629" w:name="_Ref104108525"/>
      <w:r>
        <w:rPr>
          <w:rFonts w:hint="eastAsia"/>
        </w:rPr>
        <w:t>图</w:t>
      </w:r>
      <w:r>
        <w:rPr>
          <w:rFonts w:hint="eastAsia"/>
        </w:rPr>
        <w:t xml:space="preserve"> </w:t>
      </w:r>
      <w:ins w:id="63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3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32" w:author="曹 好" w:date="2022-06-06T00:50:00Z">
        <w:r w:rsidR="00166C1F">
          <w:rPr>
            <w:noProof/>
          </w:rPr>
          <w:t>13</w:t>
        </w:r>
      </w:ins>
      <w:ins w:id="633" w:author="曹 好" w:date="2022-06-06T00:48:00Z">
        <w:r w:rsidR="00A50EBC">
          <w:fldChar w:fldCharType="end"/>
        </w:r>
      </w:ins>
      <w:del w:id="63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12</w:delText>
        </w:r>
        <w:r w:rsidR="00B23122" w:rsidDel="00AB2086">
          <w:fldChar w:fldCharType="end"/>
        </w:r>
      </w:del>
      <w:bookmarkEnd w:id="629"/>
      <w:r>
        <w:t xml:space="preserve"> </w:t>
      </w:r>
      <w:r>
        <w:rPr>
          <w:rFonts w:hint="eastAsia"/>
        </w:rPr>
        <w:t>基于多智能体对话策略架构</w:t>
      </w:r>
      <w:commentRangeStart w:id="635"/>
      <w:r>
        <w:rPr>
          <w:rFonts w:hint="eastAsia"/>
        </w:rPr>
        <w:t>图</w:t>
      </w:r>
      <w:commentRangeEnd w:id="635"/>
      <w:r>
        <w:rPr>
          <w:rStyle w:val="af6"/>
          <w:rFonts w:ascii="Times New Roman" w:eastAsia="宋体" w:hAnsi="Times New Roman" w:cs="Times New Roman"/>
        </w:rPr>
        <w:commentReference w:id="635"/>
      </w:r>
    </w:p>
    <w:p w14:paraId="4CF4E2C5" w14:textId="77777777" w:rsidR="00677447" w:rsidRDefault="00677447">
      <w:pPr>
        <w:pPrChange w:id="636" w:author="曹 好" w:date="2022-06-03T15:37:00Z">
          <w:pPr>
            <w:spacing w:before="156"/>
            <w:ind w:firstLine="482"/>
          </w:pPr>
        </w:pPrChange>
      </w:pPr>
      <w:r>
        <w:rPr>
          <w:rFonts w:ascii="TimesNewRomanPS-BoldMT" w:hAnsi="TimesNewRomanPS-BoldMT"/>
          <w:color w:val="000000"/>
        </w:rPr>
        <w:lastRenderedPageBreak/>
        <w:t xml:space="preserve">(a) </w:t>
      </w:r>
      <w:r w:rsidRPr="00767DA0">
        <w:rPr>
          <w:rFonts w:hint="eastAsia"/>
        </w:rPr>
        <w:t>强化学习</w:t>
      </w:r>
    </w:p>
    <w:p w14:paraId="69AC7D4D" w14:textId="77777777" w:rsidR="00677447" w:rsidRPr="00093727" w:rsidRDefault="00677447">
      <w:pPr>
        <w:rPr>
          <w:shd w:val="clear" w:color="auto" w:fill="FFFFFF"/>
        </w:rPr>
        <w:pPrChange w:id="637" w:author="曹 好" w:date="2022-06-03T15:37:00Z">
          <w:pPr>
            <w:spacing w:before="156"/>
            <w:ind w:firstLineChars="200" w:firstLine="480"/>
          </w:pPr>
        </w:pPrChange>
      </w:pPr>
      <w:r w:rsidRPr="00E34DE4">
        <w:rPr>
          <w:rFonts w:hint="eastAsia"/>
          <w:shd w:val="clear" w:color="auto" w:fill="FFFFFF"/>
        </w:rPr>
        <w:t>强化学习</w:t>
      </w:r>
      <w:r w:rsidRPr="00EB35B8">
        <w:rPr>
          <w:rFonts w:hint="eastAsia"/>
        </w:rPr>
        <w:t>（</w:t>
      </w:r>
      <w:r>
        <w:rPr>
          <w:color w:val="202124"/>
          <w:shd w:val="clear" w:color="auto" w:fill="FFFFFF"/>
        </w:rPr>
        <w:t>Reinforcement Learning, RL</w:t>
      </w:r>
      <w:r w:rsidRPr="00EB35B8">
        <w:rPr>
          <w:rFonts w:hint="eastAsia"/>
        </w:rPr>
        <w:t>）</w:t>
      </w:r>
      <w:r w:rsidRPr="00E34DE4">
        <w:rPr>
          <w:rFonts w:hint="eastAsia"/>
          <w:shd w:val="clear" w:color="auto" w:fill="FFFFFF"/>
        </w:rPr>
        <w:t>是一类特殊的机器学习算法，借鉴于行为主义心理学。与有监督学习和无监督学习的目标不同，算法要解决的问题是智能体（</w:t>
      </w:r>
      <w:r w:rsidRPr="00E34DE4">
        <w:rPr>
          <w:rFonts w:hint="eastAsia"/>
          <w:shd w:val="clear" w:color="auto" w:fill="FFFFFF"/>
        </w:rPr>
        <w:t>agent</w:t>
      </w:r>
      <w:r w:rsidRPr="00E34DE4">
        <w:rPr>
          <w:rFonts w:hint="eastAsia"/>
          <w:shd w:val="clear" w:color="auto" w:fill="FFFFFF"/>
        </w:rPr>
        <w:t>，即运行强化学习算法的实体）在环境中怎样执行动作以获得最大的累计奖励。</w:t>
      </w:r>
      <w:r w:rsidRPr="00093727">
        <w:rPr>
          <w:rFonts w:hint="eastAsia"/>
          <w:shd w:val="clear" w:color="auto" w:fill="FFFFFF"/>
        </w:rPr>
        <w:t>智能体是强化学习的动作实体。对于自动驾驶的汽车，环境是当前的路况；对于围棋，状态是当前的棋局。在每个时刻，智能体和环境有自己的状态，如汽车当前位置和速度，路面上的车辆和行人情况。智能体根据当前状态确定一个动作，并执行该动作。之后它和环境进入下一个状态，同时系统给它一个反馈值，对动作进行奖励或惩罚，以迫使智能</w:t>
      </w:r>
      <w:proofErr w:type="gramStart"/>
      <w:r w:rsidRPr="00093727">
        <w:rPr>
          <w:rFonts w:hint="eastAsia"/>
          <w:shd w:val="clear" w:color="auto" w:fill="FFFFFF"/>
        </w:rPr>
        <w:t>体执行</w:t>
      </w:r>
      <w:proofErr w:type="gramEnd"/>
      <w:r w:rsidRPr="00093727">
        <w:rPr>
          <w:rFonts w:hint="eastAsia"/>
          <w:shd w:val="clear" w:color="auto" w:fill="FFFFFF"/>
        </w:rPr>
        <w:t>期望的动作。强化学习算法要通过样本学习得到一个映射函数，称为策略函数，其输入是当前时刻环境信息，输出是要执行的动作：</w:t>
      </w:r>
    </w:p>
    <w:p w14:paraId="194FD5BB" w14:textId="77777777" w:rsidR="00677447" w:rsidRPr="00093727" w:rsidRDefault="00677447">
      <w:pPr>
        <w:rPr>
          <w:shd w:val="clear" w:color="auto" w:fill="FFFFFF"/>
        </w:rPr>
        <w:pPrChange w:id="638" w:author="曹 好" w:date="2022-06-03T15:37:00Z">
          <w:pPr>
            <w:spacing w:before="156"/>
            <w:ind w:leftChars="175" w:left="420" w:firstLine="480"/>
          </w:pPr>
        </w:pPrChange>
      </w:pPr>
      <m:oMathPara>
        <m:oMath>
          <m:r>
            <w:rPr>
              <w:rFonts w:ascii="Cambria Math" w:hAnsi="Cambria Math"/>
            </w:rPr>
            <m:t>a</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26C729D9" w14:textId="77777777" w:rsidR="00677447" w:rsidRPr="00767DA0" w:rsidRDefault="00677447">
      <w:pPr>
        <w:rPr>
          <w:rFonts w:ascii="微软雅黑" w:eastAsia="微软雅黑" w:hAnsi="微软雅黑"/>
          <w:color w:val="121212"/>
          <w:sz w:val="27"/>
          <w:szCs w:val="27"/>
        </w:rPr>
        <w:pPrChange w:id="639" w:author="曹 好" w:date="2022-06-03T15:37:00Z">
          <w:pPr>
            <w:spacing w:before="156"/>
            <w:ind w:firstLine="480"/>
          </w:pPr>
        </w:pPrChange>
      </w:pPr>
      <w:r w:rsidRPr="00093727">
        <w:rPr>
          <w:rFonts w:hint="eastAsia"/>
          <w:shd w:val="clear" w:color="auto" w:fill="FFFFFF"/>
        </w:rPr>
        <w:t>其中</w:t>
      </w:r>
      <w:r w:rsidRPr="00093727">
        <w:rPr>
          <w:rFonts w:hint="eastAsia"/>
          <w:shd w:val="clear" w:color="auto" w:fill="FFFFFF"/>
        </w:rPr>
        <w:t>s</w:t>
      </w:r>
      <w:r w:rsidRPr="00093727">
        <w:rPr>
          <w:rFonts w:hint="eastAsia"/>
          <w:shd w:val="clear" w:color="auto" w:fill="FFFFFF"/>
        </w:rPr>
        <w:t>为状态，</w:t>
      </w:r>
      <w:r w:rsidRPr="00093727">
        <w:rPr>
          <w:rFonts w:hint="eastAsia"/>
          <w:shd w:val="clear" w:color="auto" w:fill="FFFFFF"/>
        </w:rPr>
        <w:t>a</w:t>
      </w:r>
      <w:r w:rsidRPr="00093727">
        <w:rPr>
          <w:rFonts w:hint="eastAsia"/>
          <w:shd w:val="clear" w:color="auto" w:fill="FFFFFF"/>
        </w:rPr>
        <w:t>为要执行的动作，状态和动作分别来自状态集合和动作集合。动作和状态可以是离散的，也可以是连续的实数。对于前者，动作和状态集合是有限集，对于后者，是无限集。执行动作的目标是要达到某种目的，如无人汽车安全的行驶，赢得本次围棋比赛，用回报函数对此进行建模。</w:t>
      </w:r>
    </w:p>
    <w:p w14:paraId="419D252D" w14:textId="77777777" w:rsidR="00677447" w:rsidRDefault="00677447">
      <w:pPr>
        <w:rPr>
          <w:rFonts w:ascii="TimesNewRomanPS-BoldMT" w:hAnsi="TimesNewRomanPS-BoldMT" w:hint="eastAsia"/>
          <w:color w:val="000000"/>
        </w:rPr>
        <w:pPrChange w:id="640" w:author="曹 好" w:date="2022-06-03T15:37:00Z">
          <w:pPr>
            <w:spacing w:before="156"/>
            <w:ind w:firstLine="482"/>
          </w:pPr>
        </w:pPrChange>
      </w:pPr>
      <w:bookmarkStart w:id="641" w:name="OLE_LINK1"/>
      <w:r>
        <w:rPr>
          <w:rFonts w:ascii="TimesNewRomanPS-BoldMT" w:hAnsi="TimesNewRomanPS-BoldMT"/>
          <w:color w:val="000000"/>
        </w:rPr>
        <w:t>(</w:t>
      </w:r>
      <w:r>
        <w:rPr>
          <w:rFonts w:ascii="TimesNewRomanPS-BoldMT" w:hAnsi="TimesNewRomanPS-BoldMT" w:hint="eastAsia"/>
          <w:color w:val="000000"/>
        </w:rPr>
        <w:t>b</w:t>
      </w:r>
      <w:r>
        <w:rPr>
          <w:rFonts w:ascii="TimesNewRomanPS-BoldMT" w:hAnsi="TimesNewRomanPS-BoldMT"/>
          <w:color w:val="000000"/>
        </w:rPr>
        <w:t xml:space="preserve">) </w:t>
      </w:r>
      <w:r w:rsidRPr="00767DA0">
        <w:rPr>
          <w:rFonts w:hint="eastAsia"/>
        </w:rPr>
        <w:t>参与者</w:t>
      </w:r>
      <w:r w:rsidRPr="00767DA0">
        <w:rPr>
          <w:rFonts w:hint="eastAsia"/>
        </w:rPr>
        <w:t>-</w:t>
      </w:r>
      <w:r w:rsidRPr="00767DA0">
        <w:rPr>
          <w:rFonts w:hint="eastAsia"/>
        </w:rPr>
        <w:t>评价者方法（</w:t>
      </w:r>
      <w:r w:rsidRPr="00767DA0">
        <w:t>actor-critic</w:t>
      </w:r>
      <w:r w:rsidRPr="00767DA0">
        <w:rPr>
          <w:rFonts w:hint="eastAsia"/>
        </w:rPr>
        <w:t>）</w:t>
      </w:r>
    </w:p>
    <w:bookmarkEnd w:id="641"/>
    <w:p w14:paraId="44A803CB" w14:textId="77777777" w:rsidR="00677447" w:rsidRPr="002F580D" w:rsidRDefault="00677447">
      <w:pPr>
        <w:rPr>
          <w:shd w:val="clear" w:color="auto" w:fill="FFFFFF"/>
        </w:rPr>
        <w:pPrChange w:id="642" w:author="曹 好" w:date="2022-06-03T15:37:00Z">
          <w:pPr>
            <w:spacing w:before="156"/>
            <w:ind w:firstLineChars="200" w:firstLine="480"/>
          </w:pPr>
        </w:pPrChange>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评价者方法</w:t>
      </w:r>
      <w:r w:rsidRPr="002F580D">
        <w:rPr>
          <w:shd w:val="clear" w:color="auto" w:fill="FFFFFF"/>
        </w:rPr>
        <w:t>从名字上看包括两部分，参与者</w:t>
      </w:r>
      <w:r w:rsidRPr="002F580D">
        <w:rPr>
          <w:shd w:val="clear" w:color="auto" w:fill="FFFFFF"/>
        </w:rPr>
        <w:t>(Actor)</w:t>
      </w:r>
      <w:r w:rsidRPr="002F580D">
        <w:rPr>
          <w:shd w:val="clear" w:color="auto" w:fill="FFFFFF"/>
        </w:rPr>
        <w:t>和评价者</w:t>
      </w:r>
      <w:r w:rsidRPr="002F580D">
        <w:rPr>
          <w:shd w:val="clear" w:color="auto" w:fill="FFFFFF"/>
        </w:rPr>
        <w:t>(Critic)</w:t>
      </w:r>
      <w:r w:rsidRPr="002F580D">
        <w:rPr>
          <w:shd w:val="clear" w:color="auto" w:fill="FFFFFF"/>
        </w:rPr>
        <w:t>。其中</w:t>
      </w:r>
      <w:r w:rsidRPr="002F580D">
        <w:rPr>
          <w:shd w:val="clear" w:color="auto" w:fill="FFFFFF"/>
        </w:rPr>
        <w:t>Actor</w:t>
      </w:r>
      <w:r w:rsidRPr="002F580D">
        <w:rPr>
          <w:shd w:val="clear" w:color="auto" w:fill="FFFFFF"/>
        </w:rPr>
        <w:t>使用策略函数，负责生成动作</w:t>
      </w:r>
      <w:r w:rsidRPr="002F580D">
        <w:rPr>
          <w:shd w:val="clear" w:color="auto" w:fill="FFFFFF"/>
        </w:rPr>
        <w:t>(Action)</w:t>
      </w:r>
      <w:r w:rsidRPr="002F580D">
        <w:rPr>
          <w:shd w:val="clear" w:color="auto" w:fill="FFFFFF"/>
        </w:rPr>
        <w:t>并和环境交互。而</w:t>
      </w:r>
      <w:r w:rsidRPr="002F580D">
        <w:rPr>
          <w:shd w:val="clear" w:color="auto" w:fill="FFFFFF"/>
        </w:rPr>
        <w:t>Critic</w:t>
      </w:r>
      <w:r w:rsidRPr="002F580D">
        <w:rPr>
          <w:shd w:val="clear" w:color="auto" w:fill="FFFFFF"/>
        </w:rPr>
        <w:t>使用价值函数，负责评估</w:t>
      </w:r>
      <w:r w:rsidRPr="002F580D">
        <w:rPr>
          <w:shd w:val="clear" w:color="auto" w:fill="FFFFFF"/>
        </w:rPr>
        <w:t>Actor</w:t>
      </w:r>
      <w:r w:rsidRPr="002F580D">
        <w:rPr>
          <w:shd w:val="clear" w:color="auto" w:fill="FFFFFF"/>
        </w:rPr>
        <w:t>的表现，并指导</w:t>
      </w:r>
      <w:r w:rsidRPr="002F580D">
        <w:rPr>
          <w:shd w:val="clear" w:color="auto" w:fill="FFFFFF"/>
        </w:rPr>
        <w:t>Actor</w:t>
      </w:r>
      <w:r w:rsidRPr="002F580D">
        <w:rPr>
          <w:shd w:val="clear" w:color="auto" w:fill="FFFFFF"/>
        </w:rPr>
        <w:t>下一阶段的动作。简单来说，</w:t>
      </w:r>
      <w:r w:rsidRPr="002F580D">
        <w:rPr>
          <w:shd w:val="clear" w:color="auto" w:fill="FFFFFF"/>
        </w:rPr>
        <w:t>Actor-Critic</w:t>
      </w:r>
      <w:r w:rsidRPr="002F580D">
        <w:rPr>
          <w:shd w:val="clear" w:color="auto" w:fill="FFFFFF"/>
        </w:rPr>
        <w:t>它有两个网络：参与者和</w:t>
      </w:r>
      <w:r w:rsidRPr="002F580D">
        <w:rPr>
          <w:rFonts w:hint="eastAsia"/>
          <w:shd w:val="clear" w:color="auto" w:fill="FFFFFF"/>
        </w:rPr>
        <w:t>评价者</w:t>
      </w:r>
      <w:r w:rsidRPr="002F580D">
        <w:rPr>
          <w:shd w:val="clear" w:color="auto" w:fill="FFFFFF"/>
        </w:rPr>
        <w:t>。参与者决定应该采取哪种行动，</w:t>
      </w:r>
      <w:r w:rsidRPr="002F580D">
        <w:rPr>
          <w:rFonts w:hint="eastAsia"/>
          <w:shd w:val="clear" w:color="auto" w:fill="FFFFFF"/>
        </w:rPr>
        <w:t>评价者</w:t>
      </w:r>
      <w:r w:rsidRPr="002F580D">
        <w:rPr>
          <w:shd w:val="clear" w:color="auto" w:fill="FFFFFF"/>
        </w:rPr>
        <w:t>告知参与者该行动有多好，应该如何调整。</w:t>
      </w:r>
    </w:p>
    <w:p w14:paraId="7CA6516B" w14:textId="77777777" w:rsidR="00677447" w:rsidRPr="002F580D" w:rsidRDefault="00677447">
      <w:pPr>
        <w:rPr>
          <w:shd w:val="clear" w:color="auto" w:fill="FFFFFF"/>
        </w:rPr>
        <w:pPrChange w:id="643" w:author="曹 好" w:date="2022-06-03T15:37:00Z">
          <w:pPr>
            <w:spacing w:before="156"/>
            <w:ind w:firstLineChars="200" w:firstLine="480"/>
          </w:pPr>
        </w:pPrChange>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w:t>
      </w:r>
      <w:r>
        <w:rPr>
          <w:rFonts w:hint="eastAsia"/>
          <w:shd w:val="clear" w:color="auto" w:fill="FFFFFF"/>
        </w:rPr>
        <w:t>（</w:t>
      </w:r>
      <w:r w:rsidRPr="00307BA9">
        <w:t>actor-critic</w:t>
      </w:r>
      <w:r>
        <w:rPr>
          <w:rFonts w:hint="eastAsia"/>
          <w:shd w:val="clear" w:color="auto" w:fill="FFFFFF"/>
        </w:rPr>
        <w:t>）</w:t>
      </w:r>
      <w:r w:rsidRPr="002F580D">
        <w:rPr>
          <w:rFonts w:hint="eastAsia"/>
          <w:shd w:val="clear" w:color="auto" w:fill="FFFFFF"/>
        </w:rPr>
        <w:t>实现流程的伪代码如下：</w:t>
      </w:r>
    </w:p>
    <w:p w14:paraId="138E6B70" w14:textId="7D0AFD59" w:rsidR="00677447" w:rsidRDefault="00677447">
      <w:pPr>
        <w:rPr>
          <w:rFonts w:ascii="Arial" w:hAnsi="Arial" w:cs="Arial"/>
          <w:color w:val="4D4D4D"/>
          <w:shd w:val="clear" w:color="auto" w:fill="FFFFFF"/>
        </w:rPr>
        <w:pPrChange w:id="644" w:author="曹 好" w:date="2022-06-03T15:37:00Z">
          <w:pPr>
            <w:spacing w:before="156"/>
            <w:ind w:leftChars="-177" w:left="-425" w:firstLineChars="200" w:firstLine="480"/>
            <w:jc w:val="center"/>
          </w:pPr>
        </w:pPrChange>
      </w:pPr>
      <w:r>
        <w:rPr>
          <w:noProof/>
        </w:rPr>
        <w:lastRenderedPageBreak/>
        <w:drawing>
          <wp:inline distT="0" distB="0" distL="0" distR="0" wp14:anchorId="1540CB7A" wp14:editId="3DA53287">
            <wp:extent cx="5600700" cy="2835910"/>
            <wp:effectExtent l="0" t="0" r="0" b="2540"/>
            <wp:docPr id="56" name="图片 56" descr="machine learning - Problem by implementing Sutton's One-Step Actor-Critic  pseudocode in pyth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machine learning - Problem by implementing Sutton's One-Step Actor-Critic  pseudocode in python - Stack Overfl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0700" cy="2835910"/>
                    </a:xfrm>
                    <a:prstGeom prst="rect">
                      <a:avLst/>
                    </a:prstGeom>
                    <a:noFill/>
                    <a:ln>
                      <a:noFill/>
                    </a:ln>
                  </pic:spPr>
                </pic:pic>
              </a:graphicData>
            </a:graphic>
          </wp:inline>
        </w:drawing>
      </w:r>
    </w:p>
    <w:p w14:paraId="59BC5B03" w14:textId="77777777" w:rsidR="00677447" w:rsidRDefault="00677447">
      <w:pPr>
        <w:pPrChange w:id="645" w:author="曹 好" w:date="2022-06-03T15:37:00Z">
          <w:pPr>
            <w:spacing w:before="156"/>
            <w:ind w:firstLine="482"/>
          </w:pPr>
        </w:pPrChange>
      </w:pPr>
      <w:r w:rsidRPr="002F580D">
        <w:t xml:space="preserve">(c) </w:t>
      </w:r>
      <w:r w:rsidRPr="002F580D">
        <w:rPr>
          <w:rFonts w:hint="eastAsia"/>
        </w:rPr>
        <w:t>对话策略</w:t>
      </w:r>
    </w:p>
    <w:p w14:paraId="29FC6C31" w14:textId="77777777" w:rsidR="00677447" w:rsidRPr="00A1149A" w:rsidRDefault="00677447">
      <w:pPr>
        <w:pStyle w:val="ab"/>
        <w:numPr>
          <w:ilvl w:val="0"/>
          <w:numId w:val="2"/>
        </w:numPr>
        <w:ind w:firstLineChars="0"/>
        <w:rPr>
          <w:b/>
          <w:bCs/>
        </w:rPr>
        <w:pPrChange w:id="646" w:author="曹 好" w:date="2022-06-03T15:37:00Z">
          <w:pPr>
            <w:pStyle w:val="ab"/>
            <w:numPr>
              <w:numId w:val="2"/>
            </w:numPr>
            <w:spacing w:before="156"/>
            <w:ind w:left="900" w:firstLineChars="0" w:hanging="420"/>
          </w:pPr>
        </w:pPrChange>
      </w:pPr>
      <w:r>
        <w:rPr>
          <w:rFonts w:hint="eastAsia"/>
          <w:b/>
          <w:bCs/>
        </w:rPr>
        <w:t>诈骗者对话策略：</w:t>
      </w:r>
      <w:r w:rsidRPr="00A1149A">
        <w:rPr>
          <w:rFonts w:hint="eastAsia"/>
          <w:shd w:val="clear" w:color="auto" w:fill="FFFFFF"/>
        </w:rPr>
        <w:t>诈骗者的策略</w:t>
      </w:r>
      <m:oMath>
        <m:r>
          <w:rPr>
            <w:rFonts w:ascii="Cambria Math" w:hAnsi="Cambria Math"/>
            <w:shd w:val="clear" w:color="auto" w:fill="FFFFFF"/>
          </w:rPr>
          <m:t>π</m:t>
        </m:r>
      </m:oMath>
      <w:r w:rsidRPr="00A1149A">
        <w:rPr>
          <w:rFonts w:hint="eastAsia"/>
          <w:shd w:val="clear" w:color="auto" w:fill="FFFFFF"/>
        </w:rPr>
        <w:t>决定诈骗者的动作</w:t>
      </w:r>
      <w:bookmarkStart w:id="647" w:name="OLE_LINK2"/>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bookmarkEnd w:id="647"/>
      <w:r w:rsidRPr="00A1149A">
        <w:rPr>
          <w:rFonts w:hint="eastAsia"/>
          <w:shd w:val="clear" w:color="auto" w:fill="FFFFFF"/>
        </w:rPr>
        <w:t>，将诈骗</w:t>
      </w:r>
      <w:proofErr w:type="gramStart"/>
      <w:r w:rsidRPr="00A1149A">
        <w:rPr>
          <w:rFonts w:hint="eastAsia"/>
          <w:shd w:val="clear" w:color="auto" w:fill="FFFFFF"/>
        </w:rPr>
        <w:t>者状态</w:t>
      </w:r>
      <w:proofErr w:type="gramEnd"/>
      <m:oMath>
        <m:sSup>
          <m:sSupPr>
            <m:ctrlPr>
              <w:rPr>
                <w:rFonts w:ascii="Cambria Math" w:hAnsi="Cambria Math"/>
                <w:i/>
              </w:rPr>
            </m:ctrlPr>
          </m:sSupPr>
          <m:e>
            <m:r>
              <w:rPr>
                <w:rFonts w:ascii="Cambria Math" w:hAnsi="Cambria Math"/>
              </w:rPr>
              <m:t>S</m:t>
            </m:r>
          </m:e>
          <m:sup>
            <m:r>
              <w:rPr>
                <w:rFonts w:ascii="Cambria Math" w:hAnsi="Cambria Math"/>
              </w:rPr>
              <m:t>u</m:t>
            </m:r>
          </m:sup>
        </m:sSup>
      </m:oMath>
      <w:r w:rsidRPr="00A1149A">
        <w:rPr>
          <w:rFonts w:hint="eastAsia"/>
          <w:shd w:val="clear" w:color="auto" w:fill="FFFFFF"/>
        </w:rPr>
        <w:t>输入策略网络，输出为机器人可选动作的一个子集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r w:rsidRPr="00A1149A">
        <w:rPr>
          <w:rFonts w:hint="eastAsia"/>
          <w:shd w:val="clear" w:color="auto" w:fill="FFFFFF"/>
        </w:rPr>
        <w:t>，诈骗者的状态</w:t>
      </w:r>
      <m:oMath>
        <m:sSup>
          <m:sSupPr>
            <m:ctrlPr>
              <w:rPr>
                <w:rFonts w:ascii="Cambria Math" w:hAnsi="Cambria Math"/>
                <w:i/>
              </w:rPr>
            </m:ctrlPr>
          </m:sSupPr>
          <m:e>
            <m:r>
              <w:rPr>
                <w:rFonts w:ascii="Cambria Math" w:hAnsi="Cambria Math"/>
              </w:rPr>
              <m:t>S</m:t>
            </m:r>
          </m:e>
          <m:sup>
            <m:r>
              <w:rPr>
                <w:rFonts w:ascii="Cambria Math" w:hAnsi="Cambria Math"/>
              </w:rPr>
              <m:t>u</m:t>
            </m:r>
          </m:sup>
        </m:sSup>
      </m:oMath>
      <w:r>
        <w:rPr>
          <w:rFonts w:hint="eastAsia"/>
        </w:rPr>
        <w:t>由三部分组成</w:t>
      </w:r>
      <w:r>
        <w:rPr>
          <w:rFonts w:hint="eastAsia"/>
        </w:rPr>
        <w:t>:</w:t>
      </w:r>
      <w:r>
        <w:t xml:space="preserve"> </w:t>
      </w:r>
      <w:r>
        <w:rPr>
          <w:rFonts w:hint="eastAsia"/>
        </w:rPr>
        <w:t>①上一轮的诈骗者动作；②上一轮的机器人动作；③全局的状态。</w:t>
      </w:r>
    </w:p>
    <w:p w14:paraId="53CF4F11" w14:textId="77777777" w:rsidR="00677447" w:rsidRPr="00A1149A" w:rsidRDefault="00677447" w:rsidP="00D56766">
      <w:pPr>
        <w:pStyle w:val="ab"/>
        <w:numPr>
          <w:ilvl w:val="0"/>
          <w:numId w:val="2"/>
        </w:numPr>
        <w:ind w:firstLineChars="0"/>
        <w:rPr>
          <w:b/>
          <w:bCs/>
        </w:rPr>
      </w:pPr>
      <w:r>
        <w:rPr>
          <w:rFonts w:hint="eastAsia"/>
          <w:b/>
          <w:bCs/>
        </w:rPr>
        <w:t>机器人对话策略：</w:t>
      </w:r>
      <w:r>
        <w:rPr>
          <w:rFonts w:hint="eastAsia"/>
          <w:shd w:val="clear" w:color="auto" w:fill="FFFFFF"/>
        </w:rPr>
        <w:t>机器人的策略网络输入为机器人的</w:t>
      </w:r>
      <w:r w:rsidRPr="00A1149A">
        <w:rPr>
          <w:rFonts w:hint="eastAsia"/>
          <w:shd w:val="clear" w:color="auto" w:fill="FFFFFF"/>
        </w:rPr>
        <w:t>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sidRPr="00A1149A">
        <w:rPr>
          <w:rFonts w:hint="eastAsia"/>
          <w:shd w:val="clear" w:color="auto" w:fill="FFFFFF"/>
        </w:rPr>
        <w:t>，输出为机器人可选动作的一个子集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s</m:t>
            </m:r>
          </m:sup>
        </m:sSup>
      </m:oMath>
      <w:r w:rsidRPr="00A1149A">
        <w:rPr>
          <w:rFonts w:hint="eastAsia"/>
          <w:shd w:val="clear" w:color="auto" w:fill="FFFFFF"/>
        </w:rPr>
        <w:t>，</w:t>
      </w:r>
      <w:r>
        <w:rPr>
          <w:rFonts w:hint="eastAsia"/>
          <w:shd w:val="clear" w:color="auto" w:fill="FFFFFF"/>
        </w:rPr>
        <w:t>机器人</w:t>
      </w:r>
      <w:r w:rsidRPr="00A1149A">
        <w:rPr>
          <w:rFonts w:hint="eastAsia"/>
          <w:shd w:val="clear" w:color="auto" w:fill="FFFFFF"/>
        </w:rPr>
        <w:t>的状态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Pr>
          <w:rFonts w:hint="eastAsia"/>
        </w:rPr>
        <w:t>由四部分组成</w:t>
      </w:r>
      <w:r>
        <w:rPr>
          <w:rFonts w:hint="eastAsia"/>
        </w:rPr>
        <w:t>:</w:t>
      </w:r>
      <w:r>
        <w:t xml:space="preserve"> </w:t>
      </w:r>
      <w:r>
        <w:rPr>
          <w:rFonts w:hint="eastAsia"/>
        </w:rPr>
        <w:t>①上一轮的机器人动作；②上一轮的诈骗者动作；③全局的状态；④数据库的查询结果。</w:t>
      </w:r>
    </w:p>
    <w:p w14:paraId="53193304" w14:textId="77777777" w:rsidR="00677447" w:rsidRPr="00A1149A" w:rsidRDefault="00677447">
      <w:pPr>
        <w:rPr>
          <w:shd w:val="clear" w:color="auto" w:fill="FFFFFF"/>
        </w:rPr>
        <w:pPrChange w:id="648" w:author="曹 好" w:date="2022-06-03T15:37:00Z">
          <w:pPr>
            <w:spacing w:before="156"/>
            <w:ind w:left="420" w:firstLineChars="200" w:firstLine="480"/>
          </w:pPr>
        </w:pPrChange>
      </w:pPr>
      <w:r>
        <w:rPr>
          <w:rFonts w:hint="eastAsia"/>
          <w:shd w:val="clear" w:color="auto" w:fill="FFFFFF"/>
        </w:rPr>
        <w:t>诈骗者和机器人的对话策略网络均是一个三层全连接层的简单网络。诈骗者和机器人的动作都是用一个三元组表示</w:t>
      </w:r>
      <w:r>
        <w:rPr>
          <w:rFonts w:hint="eastAsia"/>
          <w:shd w:val="clear" w:color="auto" w:fill="FFFFFF"/>
        </w:rPr>
        <w:t>[</w:t>
      </w:r>
      <w:r>
        <w:rPr>
          <w:rFonts w:hint="eastAsia"/>
          <w:shd w:val="clear" w:color="auto" w:fill="FFFFFF"/>
        </w:rPr>
        <w:t>意图，槽，</w:t>
      </w:r>
      <w:proofErr w:type="gramStart"/>
      <w:r>
        <w:rPr>
          <w:rFonts w:hint="eastAsia"/>
          <w:shd w:val="clear" w:color="auto" w:fill="FFFFFF"/>
        </w:rPr>
        <w:t>槽值</w:t>
      </w:r>
      <w:proofErr w:type="gramEnd"/>
      <w:r>
        <w:rPr>
          <w:shd w:val="clear" w:color="auto" w:fill="FFFFFF"/>
        </w:rPr>
        <w:t>]</w:t>
      </w:r>
      <w:r>
        <w:rPr>
          <w:rFonts w:hint="eastAsia"/>
          <w:shd w:val="clear" w:color="auto" w:fill="FFFFFF"/>
        </w:rPr>
        <w:t>。</w:t>
      </w:r>
    </w:p>
    <w:p w14:paraId="08C6F341" w14:textId="77777777" w:rsidR="00677447" w:rsidRDefault="00677447">
      <w:pPr>
        <w:pPrChange w:id="649" w:author="曹 好" w:date="2022-06-03T15:37:00Z">
          <w:pPr>
            <w:spacing w:before="156"/>
            <w:ind w:firstLine="482"/>
          </w:pPr>
        </w:pPrChange>
      </w:pPr>
      <w:r w:rsidRPr="002F580D">
        <w:t xml:space="preserve">(d) </w:t>
      </w:r>
      <w:r w:rsidRPr="002F580D">
        <w:rPr>
          <w:rFonts w:hint="eastAsia"/>
        </w:rPr>
        <w:t>奖励设计</w:t>
      </w:r>
    </w:p>
    <w:p w14:paraId="536EAD13" w14:textId="77777777" w:rsidR="00677447" w:rsidRPr="00C63565" w:rsidRDefault="00677447">
      <w:pPr>
        <w:rPr>
          <w:shd w:val="clear" w:color="auto" w:fill="FFFFFF"/>
        </w:rPr>
        <w:pPrChange w:id="650" w:author="曹 好" w:date="2022-06-03T15:37:00Z">
          <w:pPr>
            <w:spacing w:before="156"/>
            <w:ind w:left="420" w:firstLine="480"/>
          </w:pPr>
        </w:pPrChange>
      </w:pPr>
      <w:r>
        <w:rPr>
          <w:rFonts w:hint="eastAsia"/>
          <w:shd w:val="clear" w:color="auto" w:fill="FFFFFF"/>
        </w:rPr>
        <w:t>“诈骗者”和“机器人”</w:t>
      </w:r>
      <w:r w:rsidRPr="00C63565">
        <w:rPr>
          <w:rFonts w:hint="eastAsia"/>
          <w:shd w:val="clear" w:color="auto" w:fill="FFFFFF"/>
        </w:rPr>
        <w:t>之间的角色是不同的。</w:t>
      </w:r>
      <w:r>
        <w:rPr>
          <w:rFonts w:hint="eastAsia"/>
          <w:shd w:val="clear" w:color="auto" w:fill="FFFFFF"/>
        </w:rPr>
        <w:t>诈骗者</w:t>
      </w:r>
      <w:r w:rsidRPr="00C63565">
        <w:rPr>
          <w:rFonts w:hint="eastAsia"/>
          <w:shd w:val="clear" w:color="auto" w:fill="FFFFFF"/>
        </w:rPr>
        <w:t>会</w:t>
      </w:r>
      <w:proofErr w:type="gramStart"/>
      <w:r w:rsidRPr="00C63565">
        <w:rPr>
          <w:rFonts w:hint="eastAsia"/>
          <w:shd w:val="clear" w:color="auto" w:fill="FFFFFF"/>
        </w:rPr>
        <w:t>主动启动</w:t>
      </w:r>
      <w:proofErr w:type="gramEnd"/>
      <w:r w:rsidRPr="00C63565">
        <w:rPr>
          <w:rFonts w:hint="eastAsia"/>
          <w:shd w:val="clear" w:color="auto" w:fill="FFFFFF"/>
        </w:rPr>
        <w:t>一个任务，并可能在对话过程中更改该任务，但</w:t>
      </w:r>
      <w:r>
        <w:rPr>
          <w:rFonts w:hint="eastAsia"/>
          <w:shd w:val="clear" w:color="auto" w:fill="FFFFFF"/>
        </w:rPr>
        <w:t>机器人</w:t>
      </w:r>
      <w:r w:rsidRPr="00C63565">
        <w:rPr>
          <w:rFonts w:hint="eastAsia"/>
          <w:shd w:val="clear" w:color="auto" w:fill="FFFFFF"/>
        </w:rPr>
        <w:t>会被动地重新启动奖励给</w:t>
      </w:r>
      <w:r>
        <w:rPr>
          <w:rFonts w:hint="eastAsia"/>
          <w:shd w:val="clear" w:color="auto" w:fill="FFFFFF"/>
        </w:rPr>
        <w:t>诈骗者</w:t>
      </w:r>
      <w:r w:rsidRPr="00C63565">
        <w:rPr>
          <w:rFonts w:hint="eastAsia"/>
          <w:shd w:val="clear" w:color="auto" w:fill="FFFFFF"/>
        </w:rPr>
        <w:t>并返回适当的信息，因此</w:t>
      </w:r>
      <w:r>
        <w:rPr>
          <w:rFonts w:hint="eastAsia"/>
          <w:shd w:val="clear" w:color="auto" w:fill="FFFFFF"/>
        </w:rPr>
        <w:t>角色</w:t>
      </w:r>
      <w:r w:rsidRPr="00C63565">
        <w:rPr>
          <w:rFonts w:hint="eastAsia"/>
          <w:shd w:val="clear" w:color="auto" w:fill="FFFFFF"/>
        </w:rPr>
        <w:t>都应该分别考虑奖励。另一方面，两个</w:t>
      </w:r>
      <w:r>
        <w:rPr>
          <w:rFonts w:hint="eastAsia"/>
          <w:shd w:val="clear" w:color="auto" w:fill="FFFFFF"/>
        </w:rPr>
        <w:t>角色</w:t>
      </w:r>
      <w:r w:rsidRPr="00C63565">
        <w:rPr>
          <w:rFonts w:hint="eastAsia"/>
          <w:shd w:val="clear" w:color="auto" w:fill="FFFFFF"/>
        </w:rPr>
        <w:t>通过通信和协作来完成同样的任务，所以奖励也涉及到两个</w:t>
      </w:r>
      <w:r>
        <w:rPr>
          <w:rFonts w:hint="eastAsia"/>
          <w:shd w:val="clear" w:color="auto" w:fill="FFFFFF"/>
        </w:rPr>
        <w:t>角色</w:t>
      </w:r>
      <w:r w:rsidRPr="00C63565">
        <w:rPr>
          <w:rFonts w:hint="eastAsia"/>
          <w:shd w:val="clear" w:color="auto" w:fill="FFFFFF"/>
        </w:rPr>
        <w:t>的全局目标。</w:t>
      </w:r>
    </w:p>
    <w:p w14:paraId="57F28F09" w14:textId="77777777" w:rsidR="00677447" w:rsidRPr="002F580D" w:rsidRDefault="00677447">
      <w:pPr>
        <w:rPr>
          <w:shd w:val="clear" w:color="auto" w:fill="FFFFFF"/>
        </w:rPr>
        <w:pPrChange w:id="651" w:author="曹 好" w:date="2022-06-03T15:37:00Z">
          <w:pPr>
            <w:spacing w:before="156"/>
            <w:ind w:leftChars="175" w:left="420" w:firstLineChars="200" w:firstLine="482"/>
          </w:pPr>
        </w:pPrChange>
      </w:pPr>
      <w:r>
        <w:rPr>
          <w:rFonts w:hint="eastAsia"/>
          <w:b/>
          <w:bCs/>
          <w:shd w:val="clear" w:color="auto" w:fill="FFFFFF"/>
        </w:rPr>
        <w:t>诈骗者</w:t>
      </w:r>
      <w:r w:rsidRPr="00C1179D">
        <w:rPr>
          <w:rFonts w:hint="eastAsia"/>
          <w:b/>
          <w:bCs/>
          <w:shd w:val="clear" w:color="auto" w:fill="FFFFFF"/>
        </w:rPr>
        <w:t>奖励</w:t>
      </w:r>
      <w:r w:rsidRPr="002F580D">
        <w:rPr>
          <w:rFonts w:hint="eastAsia"/>
          <w:shd w:val="clear" w:color="auto" w:fill="FFFFFF"/>
        </w:rPr>
        <w:t>：有三个，分别是：</w:t>
      </w:r>
      <w:r>
        <w:rPr>
          <w:shd w:val="clear" w:color="auto" w:fill="FFFFFF"/>
        </w:rPr>
        <w:t>1</w:t>
      </w:r>
      <w:r>
        <w:rPr>
          <w:rFonts w:hint="eastAsia"/>
          <w:shd w:val="clear" w:color="auto" w:fill="FFFFFF"/>
        </w:rPr>
        <w:t>)</w:t>
      </w:r>
      <w:r w:rsidRPr="002F580D">
        <w:rPr>
          <w:rFonts w:hint="eastAsia"/>
          <w:shd w:val="clear" w:color="auto" w:fill="FFFFFF"/>
        </w:rPr>
        <w:t>输出空动作，惩罚；</w:t>
      </w:r>
      <w:r>
        <w:rPr>
          <w:shd w:val="clear" w:color="auto" w:fill="FFFFFF"/>
        </w:rPr>
        <w:t>2)</w:t>
      </w:r>
      <w:proofErr w:type="gramStart"/>
      <w:r>
        <w:rPr>
          <w:rFonts w:hint="eastAsia"/>
          <w:shd w:val="clear" w:color="auto" w:fill="FFFFFF"/>
        </w:rPr>
        <w:t>信息槽</w:t>
      </w:r>
      <w:r w:rsidRPr="002F580D">
        <w:rPr>
          <w:rFonts w:hint="eastAsia"/>
          <w:shd w:val="clear" w:color="auto" w:fill="FFFFFF"/>
        </w:rPr>
        <w:t>还</w:t>
      </w:r>
      <w:r>
        <w:rPr>
          <w:rFonts w:hint="eastAsia"/>
          <w:shd w:val="clear" w:color="auto" w:fill="FFFFFF"/>
        </w:rPr>
        <w:t>未</w:t>
      </w:r>
      <w:r w:rsidRPr="002F580D">
        <w:rPr>
          <w:rFonts w:hint="eastAsia"/>
          <w:shd w:val="clear" w:color="auto" w:fill="FFFFFF"/>
        </w:rPr>
        <w:t>说完</w:t>
      </w:r>
      <w:proofErr w:type="gramEnd"/>
      <w:r>
        <w:rPr>
          <w:rFonts w:hint="eastAsia"/>
          <w:shd w:val="clear" w:color="auto" w:fill="FFFFFF"/>
        </w:rPr>
        <w:t>，</w:t>
      </w:r>
      <w:r w:rsidRPr="002F580D">
        <w:rPr>
          <w:rFonts w:hint="eastAsia"/>
          <w:shd w:val="clear" w:color="auto" w:fill="FFFFFF"/>
        </w:rPr>
        <w:t>问</w:t>
      </w:r>
      <w:r w:rsidRPr="002F580D">
        <w:rPr>
          <w:rFonts w:hint="eastAsia"/>
          <w:shd w:val="clear" w:color="auto" w:fill="FFFFFF"/>
        </w:rPr>
        <w:t>request slot</w:t>
      </w:r>
      <w:r w:rsidRPr="002F580D">
        <w:rPr>
          <w:rFonts w:hint="eastAsia"/>
          <w:shd w:val="clear" w:color="auto" w:fill="FFFFFF"/>
        </w:rPr>
        <w:t>，别人怎么去查数据库，惩罚；</w:t>
      </w:r>
      <w:r w:rsidRPr="002F580D">
        <w:rPr>
          <w:rFonts w:hint="eastAsia"/>
          <w:shd w:val="clear" w:color="auto" w:fill="FFFFFF"/>
        </w:rPr>
        <w:t>3</w:t>
      </w:r>
      <w:r w:rsidRPr="002F580D">
        <w:rPr>
          <w:rFonts w:hint="eastAsia"/>
          <w:shd w:val="clear" w:color="auto" w:fill="FFFFFF"/>
        </w:rPr>
        <w:t>把</w:t>
      </w:r>
      <w:r w:rsidRPr="002F580D">
        <w:rPr>
          <w:rFonts w:hint="eastAsia"/>
          <w:shd w:val="clear" w:color="auto" w:fill="FFFFFF"/>
        </w:rPr>
        <w:t>user goal</w:t>
      </w:r>
      <w:r w:rsidRPr="002F580D">
        <w:rPr>
          <w:rFonts w:hint="eastAsia"/>
          <w:shd w:val="clear" w:color="auto" w:fill="FFFFFF"/>
        </w:rPr>
        <w:t>，</w:t>
      </w:r>
      <w:r w:rsidRPr="002F580D">
        <w:rPr>
          <w:rFonts w:hint="eastAsia"/>
          <w:shd w:val="clear" w:color="auto" w:fill="FFFFFF"/>
        </w:rPr>
        <w:t>G=(C, R)</w:t>
      </w:r>
      <w:r w:rsidRPr="002F580D">
        <w:rPr>
          <w:rFonts w:hint="eastAsia"/>
          <w:shd w:val="clear" w:color="auto" w:fill="FFFFFF"/>
        </w:rPr>
        <w:t>都表达完毕了，很好，奖励。</w:t>
      </w:r>
    </w:p>
    <w:p w14:paraId="0F664402" w14:textId="77777777" w:rsidR="00677447" w:rsidRPr="002F580D" w:rsidRDefault="00677447">
      <w:pPr>
        <w:rPr>
          <w:shd w:val="clear" w:color="auto" w:fill="FFFFFF"/>
        </w:rPr>
        <w:pPrChange w:id="652" w:author="曹 好" w:date="2022-06-03T15:37:00Z">
          <w:pPr>
            <w:spacing w:before="156"/>
            <w:ind w:leftChars="175" w:left="420" w:firstLineChars="200" w:firstLine="482"/>
          </w:pPr>
        </w:pPrChange>
      </w:pPr>
      <w:r>
        <w:rPr>
          <w:rFonts w:hint="eastAsia"/>
          <w:b/>
          <w:bCs/>
          <w:shd w:val="clear" w:color="auto" w:fill="FFFFFF"/>
        </w:rPr>
        <w:t>机器人</w:t>
      </w:r>
      <w:r w:rsidRPr="00C1179D">
        <w:rPr>
          <w:rFonts w:hint="eastAsia"/>
          <w:b/>
          <w:bCs/>
          <w:shd w:val="clear" w:color="auto" w:fill="FFFFFF"/>
        </w:rPr>
        <w:t>奖励</w:t>
      </w:r>
      <w:r w:rsidRPr="002F580D">
        <w:rPr>
          <w:rFonts w:hint="eastAsia"/>
          <w:shd w:val="clear" w:color="auto" w:fill="FFFFFF"/>
        </w:rPr>
        <w:t>：也有三个：</w:t>
      </w:r>
      <w:r w:rsidRPr="002F580D">
        <w:rPr>
          <w:rFonts w:hint="eastAsia"/>
          <w:shd w:val="clear" w:color="auto" w:fill="FFFFFF"/>
        </w:rPr>
        <w:t>1</w:t>
      </w:r>
      <w:r>
        <w:rPr>
          <w:rFonts w:hint="eastAsia"/>
          <w:shd w:val="clear" w:color="auto" w:fill="FFFFFF"/>
        </w:rPr>
        <w:t>)</w:t>
      </w:r>
      <w:r w:rsidRPr="002F580D">
        <w:rPr>
          <w:rFonts w:hint="eastAsia"/>
          <w:shd w:val="clear" w:color="auto" w:fill="FFFFFF"/>
        </w:rPr>
        <w:t>输出空动作，惩罚；</w:t>
      </w:r>
      <w:r w:rsidRPr="002F580D">
        <w:rPr>
          <w:rFonts w:hint="eastAsia"/>
          <w:shd w:val="clear" w:color="auto" w:fill="FFFFFF"/>
        </w:rPr>
        <w:t>2</w:t>
      </w:r>
      <w:r>
        <w:rPr>
          <w:shd w:val="clear" w:color="auto" w:fill="FFFFFF"/>
        </w:rPr>
        <w:t>)</w:t>
      </w:r>
      <w:r w:rsidRPr="002F580D">
        <w:rPr>
          <w:rFonts w:hint="eastAsia"/>
          <w:shd w:val="clear" w:color="auto" w:fill="FFFFFF"/>
        </w:rPr>
        <w:t>user</w:t>
      </w:r>
      <w:r w:rsidRPr="002F580D">
        <w:rPr>
          <w:rFonts w:hint="eastAsia"/>
          <w:shd w:val="clear" w:color="auto" w:fill="FFFFFF"/>
        </w:rPr>
        <w:t>询问</w:t>
      </w:r>
      <w:r w:rsidRPr="002F580D">
        <w:rPr>
          <w:rFonts w:hint="eastAsia"/>
          <w:shd w:val="clear" w:color="auto" w:fill="FFFFFF"/>
        </w:rPr>
        <w:t>request slot</w:t>
      </w:r>
      <w:r w:rsidRPr="002F580D">
        <w:rPr>
          <w:rFonts w:hint="eastAsia"/>
          <w:shd w:val="clear" w:color="auto" w:fill="FFFFFF"/>
        </w:rPr>
        <w:t>，没有立刻回复，惩罚；</w:t>
      </w:r>
      <w:r w:rsidRPr="002F580D">
        <w:rPr>
          <w:rFonts w:hint="eastAsia"/>
          <w:shd w:val="clear" w:color="auto" w:fill="FFFFFF"/>
        </w:rPr>
        <w:t>3</w:t>
      </w:r>
      <w:r>
        <w:rPr>
          <w:shd w:val="clear" w:color="auto" w:fill="FFFFFF"/>
        </w:rPr>
        <w:t>)</w:t>
      </w:r>
      <w:r w:rsidRPr="002F580D">
        <w:rPr>
          <w:rFonts w:hint="eastAsia"/>
          <w:shd w:val="clear" w:color="auto" w:fill="FFFFFF"/>
        </w:rPr>
        <w:t>用户说我很满意，结束对话，奖励。</w:t>
      </w:r>
    </w:p>
    <w:p w14:paraId="614BBE3E" w14:textId="77777777" w:rsidR="00677447" w:rsidRDefault="00677447">
      <w:pPr>
        <w:rPr>
          <w:shd w:val="clear" w:color="auto" w:fill="FFFFFF"/>
        </w:rPr>
        <w:pPrChange w:id="653" w:author="曹 好" w:date="2022-06-03T15:37:00Z">
          <w:pPr>
            <w:spacing w:before="156"/>
            <w:ind w:leftChars="175" w:left="420" w:firstLineChars="200" w:firstLine="482"/>
          </w:pPr>
        </w:pPrChange>
      </w:pPr>
      <w:r w:rsidRPr="00C1179D">
        <w:rPr>
          <w:rFonts w:hint="eastAsia"/>
          <w:b/>
          <w:bCs/>
          <w:shd w:val="clear" w:color="auto" w:fill="FFFFFF"/>
        </w:rPr>
        <w:lastRenderedPageBreak/>
        <w:t>全局奖励</w:t>
      </w:r>
      <w:r w:rsidRPr="002F580D">
        <w:rPr>
          <w:rFonts w:hint="eastAsia"/>
          <w:shd w:val="clear" w:color="auto" w:fill="FFFFFF"/>
        </w:rPr>
        <w:t>：扮演裁判，关注的是两者交互的过程：</w:t>
      </w:r>
      <w:r>
        <w:rPr>
          <w:shd w:val="clear" w:color="auto" w:fill="FFFFFF"/>
        </w:rPr>
        <w:t>1)</w:t>
      </w:r>
      <w:r w:rsidRPr="002F580D">
        <w:rPr>
          <w:rFonts w:hint="eastAsia"/>
          <w:shd w:val="clear" w:color="auto" w:fill="FFFFFF"/>
        </w:rPr>
        <w:t>步长惩罚，奖励</w:t>
      </w:r>
      <w:r w:rsidRPr="002F580D">
        <w:rPr>
          <w:rFonts w:hint="eastAsia"/>
          <w:shd w:val="clear" w:color="auto" w:fill="FFFFFF"/>
        </w:rPr>
        <w:t>-1</w:t>
      </w:r>
      <w:r w:rsidRPr="002F580D">
        <w:rPr>
          <w:rFonts w:hint="eastAsia"/>
          <w:shd w:val="clear" w:color="auto" w:fill="FFFFFF"/>
        </w:rPr>
        <w:t>；</w:t>
      </w:r>
      <w:r w:rsidRPr="002F580D">
        <w:rPr>
          <w:rFonts w:hint="eastAsia"/>
          <w:shd w:val="clear" w:color="auto" w:fill="FFFFFF"/>
        </w:rPr>
        <w:t xml:space="preserve"> </w:t>
      </w:r>
      <w:r>
        <w:rPr>
          <w:shd w:val="clear" w:color="auto" w:fill="FFFFFF"/>
        </w:rPr>
        <w:t>2)</w:t>
      </w:r>
      <w:r w:rsidRPr="002F580D">
        <w:rPr>
          <w:rFonts w:hint="eastAsia"/>
          <w:shd w:val="clear" w:color="auto" w:fill="FFFFFF"/>
        </w:rPr>
        <w:t>裁判说对话完成的很好，奖励。</w:t>
      </w:r>
    </w:p>
    <w:p w14:paraId="31CE2F3C" w14:textId="77777777" w:rsidR="00677447" w:rsidRPr="002F580D" w:rsidRDefault="00677447">
      <w:pPr>
        <w:pStyle w:val="4"/>
        <w:rPr>
          <w:shd w:val="clear" w:color="auto" w:fill="FFFFFF"/>
        </w:rPr>
        <w:pPrChange w:id="654" w:author="曹 好" w:date="2022-06-03T15:37:00Z">
          <w:pPr>
            <w:pStyle w:val="41"/>
            <w:spacing w:before="156"/>
            <w:ind w:firstLine="482"/>
          </w:pPr>
        </w:pPrChange>
      </w:pPr>
      <w:r w:rsidRPr="002F580D">
        <w:rPr>
          <w:rFonts w:hint="eastAsia"/>
        </w:rPr>
        <w:t>自然语言生成</w:t>
      </w:r>
    </w:p>
    <w:p w14:paraId="4DF6DB0D" w14:textId="77777777" w:rsidR="00677447" w:rsidRPr="002F580D" w:rsidRDefault="00677447">
      <w:pPr>
        <w:rPr>
          <w:color w:val="auto"/>
        </w:rPr>
        <w:pPrChange w:id="655" w:author="曹 好" w:date="2022-06-03T15:37:00Z">
          <w:pPr>
            <w:widowControl/>
            <w:spacing w:before="156" w:line="240" w:lineRule="auto"/>
            <w:ind w:firstLineChars="200" w:firstLine="480"/>
            <w:jc w:val="left"/>
          </w:pPr>
        </w:pPrChange>
      </w:pPr>
      <w:r w:rsidRPr="002F580D">
        <w:rPr>
          <w:rFonts w:hint="eastAsia"/>
        </w:rPr>
        <w:t>在本作品中，由于话</w:t>
      </w:r>
      <w:proofErr w:type="gramStart"/>
      <w:r w:rsidRPr="002F580D">
        <w:rPr>
          <w:rFonts w:hint="eastAsia"/>
        </w:rPr>
        <w:t>术较为</w:t>
      </w:r>
      <w:proofErr w:type="gramEnd"/>
      <w:r w:rsidRPr="002F580D">
        <w:rPr>
          <w:rFonts w:hint="eastAsia"/>
        </w:rPr>
        <w:t>固定且类型有限，我们采用语言模板来完成自然语言生成任务。我们为每一个系统动作定义话术模板，获取系统动作后随机选取对应回复语言进行回复。</w:t>
      </w:r>
    </w:p>
    <w:p w14:paraId="123E5BCA" w14:textId="77777777" w:rsidR="00677447" w:rsidRDefault="00677447">
      <w:pPr>
        <w:pStyle w:val="3"/>
        <w:pPrChange w:id="656" w:author="曹 好" w:date="2022-06-03T15:37:00Z">
          <w:pPr>
            <w:pStyle w:val="3"/>
            <w:spacing w:before="156"/>
            <w:ind w:firstLine="562"/>
          </w:pPr>
        </w:pPrChange>
      </w:pPr>
      <w:r>
        <w:rPr>
          <w:rFonts w:hint="eastAsia"/>
        </w:rPr>
        <w:t>自动对话聊天</w:t>
      </w:r>
    </w:p>
    <w:p w14:paraId="7D541498" w14:textId="77777777" w:rsidR="00677447" w:rsidRDefault="00677447">
      <w:pPr>
        <w:pPrChange w:id="657" w:author="曹 好" w:date="2022-06-03T15:37:00Z">
          <w:pPr>
            <w:spacing w:before="156"/>
            <w:ind w:firstLine="480"/>
          </w:pPr>
        </w:pPrChange>
      </w:pPr>
      <w:r>
        <w:rPr>
          <w:rFonts w:hint="eastAsia"/>
        </w:rPr>
        <w:t>当我们检测出信息为兼职类诈骗，我们通过关键词提取识别诈骗者是否诱导其他用户进行私聊，如果提取到</w:t>
      </w:r>
      <w:r>
        <w:rPr>
          <w:rFonts w:hint="eastAsia"/>
        </w:rPr>
        <w:t>QQ</w:t>
      </w:r>
      <w:r>
        <w:rPr>
          <w:rFonts w:hint="eastAsia"/>
        </w:rPr>
        <w:t>号则主动添加</w:t>
      </w:r>
      <w:r>
        <w:rPr>
          <w:rFonts w:hint="eastAsia"/>
        </w:rPr>
        <w:t>QQ</w:t>
      </w:r>
      <w:r>
        <w:rPr>
          <w:rFonts w:hint="eastAsia"/>
        </w:rPr>
        <w:t>号后进行自动化聊天，否则直接通过</w:t>
      </w:r>
      <w:proofErr w:type="gramStart"/>
      <w:r>
        <w:rPr>
          <w:rFonts w:hint="eastAsia"/>
        </w:rPr>
        <w:t>微博进行私</w:t>
      </w:r>
      <w:proofErr w:type="gramEnd"/>
      <w:r>
        <w:rPr>
          <w:rFonts w:hint="eastAsia"/>
        </w:rPr>
        <w:t>聊。接下来将介绍如何</w:t>
      </w:r>
      <w:proofErr w:type="gramStart"/>
      <w:r>
        <w:rPr>
          <w:rFonts w:hint="eastAsia"/>
        </w:rPr>
        <w:t>实现微博自动</w:t>
      </w:r>
      <w:proofErr w:type="gramEnd"/>
      <w:r>
        <w:rPr>
          <w:rFonts w:hint="eastAsia"/>
        </w:rPr>
        <w:t>聊天和自动添加</w:t>
      </w:r>
      <w:r>
        <w:rPr>
          <w:rFonts w:hint="eastAsia"/>
        </w:rPr>
        <w:t>QQ</w:t>
      </w:r>
      <w:r>
        <w:rPr>
          <w:rFonts w:hint="eastAsia"/>
        </w:rPr>
        <w:t>好友并聊天。</w:t>
      </w:r>
    </w:p>
    <w:p w14:paraId="1DA6FE9C" w14:textId="77777777" w:rsidR="00677447" w:rsidRDefault="00677447">
      <w:pPr>
        <w:pStyle w:val="4"/>
        <w:pPrChange w:id="658" w:author="曹 好" w:date="2022-06-03T15:37:00Z">
          <w:pPr>
            <w:pStyle w:val="41"/>
            <w:spacing w:before="156"/>
            <w:ind w:firstLine="482"/>
          </w:pPr>
        </w:pPrChange>
      </w:pPr>
      <w:r>
        <w:rPr>
          <w:rFonts w:hint="eastAsia"/>
        </w:rPr>
        <w:t>自动化</w:t>
      </w:r>
      <w:proofErr w:type="gramStart"/>
      <w:r>
        <w:rPr>
          <w:rFonts w:hint="eastAsia"/>
        </w:rPr>
        <w:t>微博私聊</w:t>
      </w:r>
      <w:proofErr w:type="gramEnd"/>
      <w:r>
        <w:rPr>
          <w:rFonts w:hint="eastAsia"/>
        </w:rPr>
        <w:t>机器人</w:t>
      </w:r>
    </w:p>
    <w:p w14:paraId="2A827606" w14:textId="56C7BA47" w:rsidR="00677447" w:rsidRDefault="00677447">
      <w:pPr>
        <w:pPrChange w:id="659" w:author="曹 好" w:date="2022-06-03T15:37:00Z">
          <w:pPr>
            <w:spacing w:before="156"/>
            <w:ind w:firstLineChars="200" w:firstLine="480"/>
          </w:pPr>
        </w:pPrChange>
      </w:pPr>
      <w:r>
        <w:rPr>
          <w:rFonts w:hint="eastAsia"/>
        </w:rPr>
        <w:t>在</w:t>
      </w:r>
      <w:proofErr w:type="gramStart"/>
      <w:r>
        <w:rPr>
          <w:rFonts w:hint="eastAsia"/>
        </w:rPr>
        <w:t>微博开放</w:t>
      </w:r>
      <w:proofErr w:type="gramEnd"/>
      <w:r>
        <w:rPr>
          <w:rFonts w:hint="eastAsia"/>
        </w:rPr>
        <w:t>平台</w:t>
      </w:r>
      <w:r>
        <w:rPr>
          <w:rStyle w:val="af0"/>
        </w:rPr>
        <w:footnoteReference w:id="10"/>
      </w:r>
      <w:r>
        <w:rPr>
          <w:rFonts w:hint="eastAsia"/>
        </w:rPr>
        <w:t>进行登录注册，</w:t>
      </w:r>
      <w:r w:rsidRPr="00E7747B">
        <w:t>填写</w:t>
      </w:r>
      <w:r w:rsidRPr="00E7747B">
        <w:t>URL</w:t>
      </w:r>
      <w:r w:rsidRPr="00E7747B">
        <w:t>和</w:t>
      </w:r>
      <w:r w:rsidRPr="00E7747B">
        <w:t>APPKEY</w:t>
      </w:r>
      <w:r w:rsidRPr="00E7747B">
        <w:rPr>
          <w:rFonts w:hint="eastAsia"/>
        </w:rPr>
        <w:t>，获得</w:t>
      </w:r>
      <w:r w:rsidRPr="00E7747B">
        <w:t>APP Secret</w:t>
      </w:r>
      <w:r>
        <w:rPr>
          <w:rFonts w:hint="eastAsia"/>
        </w:rPr>
        <w:t>和</w:t>
      </w:r>
      <w:r w:rsidR="00F80A5F">
        <w:fldChar w:fldCharType="begin"/>
      </w:r>
      <w:r w:rsidR="00F80A5F">
        <w:instrText xml:space="preserve"> HYPERLINK "https://m.api.weibo.com/2/messages/sendall.json?access_token=ACCESS_TOKEN" </w:instrText>
      </w:r>
      <w:r w:rsidR="00F80A5F">
        <w:fldChar w:fldCharType="separate"/>
      </w:r>
      <w:r w:rsidRPr="00930B75">
        <w:t>ACCESS_TOKEN</w:t>
      </w:r>
      <w:r w:rsidR="00F80A5F">
        <w:fldChar w:fldCharType="end"/>
      </w:r>
      <w:r>
        <w:rPr>
          <w:rFonts w:hint="eastAsia"/>
        </w:rPr>
        <w:t>。</w:t>
      </w:r>
    </w:p>
    <w:p w14:paraId="69F6855D" w14:textId="77777777" w:rsidR="00677447" w:rsidRPr="00930B75" w:rsidRDefault="00677447">
      <w:pPr>
        <w:pStyle w:val="ab"/>
        <w:numPr>
          <w:ilvl w:val="0"/>
          <w:numId w:val="18"/>
        </w:numPr>
        <w:ind w:firstLineChars="0"/>
        <w:pPrChange w:id="661" w:author="曹 好" w:date="2022-06-03T15:37:00Z">
          <w:pPr>
            <w:pStyle w:val="ab"/>
            <w:numPr>
              <w:numId w:val="18"/>
            </w:numPr>
            <w:spacing w:before="156"/>
            <w:ind w:left="900" w:firstLineChars="0" w:hanging="420"/>
          </w:pPr>
        </w:pPrChange>
      </w:pPr>
      <w:r w:rsidRPr="00930B75">
        <w:rPr>
          <w:rFonts w:hint="eastAsia"/>
          <w:b/>
          <w:bCs/>
        </w:rPr>
        <w:t>发送消息</w:t>
      </w:r>
      <w:r>
        <w:rPr>
          <w:rFonts w:hint="eastAsia"/>
        </w:rPr>
        <w:t>：</w:t>
      </w:r>
      <w:r w:rsidRPr="00930B75">
        <w:rPr>
          <w:rFonts w:hint="eastAsia"/>
        </w:rPr>
        <w:t>发送消息的接口为：</w:t>
      </w:r>
    </w:p>
    <w:p w14:paraId="3167420A" w14:textId="4742262F" w:rsidR="00677447" w:rsidRDefault="00A24C45">
      <w:pPr>
        <w:pStyle w:val="ab"/>
        <w:ind w:firstLine="480"/>
        <w:pPrChange w:id="662" w:author="曹 好" w:date="2022-06-03T15:37:00Z">
          <w:pPr>
            <w:pStyle w:val="ab"/>
            <w:spacing w:before="156"/>
            <w:ind w:left="900" w:firstLineChars="0" w:firstLine="0"/>
          </w:pPr>
        </w:pPrChange>
      </w:pPr>
      <w:r>
        <w:fldChar w:fldCharType="begin"/>
      </w:r>
      <w:r>
        <w:instrText xml:space="preserve"> HYPERLINK "https://m.api.weibo.com/2/messages/sendall.json?access_token=ACCESS_TOKEN" </w:instrText>
      </w:r>
      <w:r>
        <w:fldChar w:fldCharType="separate"/>
      </w:r>
      <w:r w:rsidR="00677447" w:rsidRPr="00930B75">
        <w:t>https://m.api.weibo.com/2/messages/sendall.json?access_token=ACCESS_TOKEN</w:t>
      </w:r>
      <w:r>
        <w:fldChar w:fldCharType="end"/>
      </w:r>
      <w:r w:rsidR="00677447">
        <w:rPr>
          <w:rFonts w:hint="eastAsia"/>
        </w:rPr>
        <w:t>，通过</w:t>
      </w:r>
      <w:r w:rsidR="00677447">
        <w:rPr>
          <w:rFonts w:hint="eastAsia"/>
        </w:rPr>
        <w:t>post</w:t>
      </w:r>
      <w:r w:rsidR="00677447">
        <w:rPr>
          <w:rFonts w:hint="eastAsia"/>
        </w:rPr>
        <w:t>发送请求，构造为</w:t>
      </w:r>
      <w:r w:rsidR="00D43C36">
        <w:rPr>
          <w:rFonts w:hint="eastAsia"/>
        </w:rPr>
        <w:t>：</w:t>
      </w:r>
    </w:p>
    <w:p w14:paraId="615D39C5" w14:textId="3C6F0F3D" w:rsidR="00677447" w:rsidRDefault="00677447">
      <w:pPr>
        <w:pStyle w:val="ab"/>
        <w:ind w:firstLine="480"/>
        <w:pPrChange w:id="663" w:author="曹 好" w:date="2022-06-03T15:37:00Z">
          <w:pPr>
            <w:pStyle w:val="ab"/>
            <w:keepNext/>
            <w:spacing w:before="156"/>
            <w:ind w:firstLineChars="0" w:firstLine="0"/>
            <w:jc w:val="center"/>
          </w:pPr>
        </w:pPrChange>
      </w:pPr>
      <w:r>
        <w:rPr>
          <w:noProof/>
        </w:rPr>
        <w:lastRenderedPageBreak/>
        <w:drawing>
          <wp:inline distT="0" distB="0" distL="0" distR="0" wp14:anchorId="0A7B29A1" wp14:editId="31F8B4C5">
            <wp:extent cx="3554489" cy="284480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9911" cy="2849139"/>
                    </a:xfrm>
                    <a:prstGeom prst="rect">
                      <a:avLst/>
                    </a:prstGeom>
                  </pic:spPr>
                </pic:pic>
              </a:graphicData>
            </a:graphic>
          </wp:inline>
        </w:drawing>
      </w:r>
    </w:p>
    <w:p w14:paraId="507E26FD" w14:textId="3C8A1D8F" w:rsidR="00677447" w:rsidRDefault="00677447">
      <w:pPr>
        <w:pStyle w:val="a9"/>
        <w:spacing w:after="312"/>
        <w:pPrChange w:id="664" w:author="曹 好" w:date="2022-06-03T15:37:00Z">
          <w:pPr>
            <w:pStyle w:val="a9"/>
            <w:spacing w:before="156" w:after="312"/>
            <w:ind w:firstLine="420"/>
          </w:pPr>
        </w:pPrChange>
      </w:pPr>
      <w:r>
        <w:rPr>
          <w:rFonts w:hint="eastAsia"/>
        </w:rPr>
        <w:t>图</w:t>
      </w:r>
      <w:r>
        <w:rPr>
          <w:rFonts w:hint="eastAsia"/>
        </w:rPr>
        <w:t xml:space="preserve"> </w:t>
      </w:r>
      <w:ins w:id="66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6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67" w:author="曹 好" w:date="2022-06-06T00:50:00Z">
        <w:r w:rsidR="00166C1F">
          <w:rPr>
            <w:noProof/>
          </w:rPr>
          <w:t>14</w:t>
        </w:r>
      </w:ins>
      <w:ins w:id="668" w:author="曹 好" w:date="2022-06-06T00:48:00Z">
        <w:r w:rsidR="00A50EBC">
          <w:fldChar w:fldCharType="end"/>
        </w:r>
      </w:ins>
      <w:del w:id="66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13</w:delText>
        </w:r>
        <w:r w:rsidR="00B23122" w:rsidDel="00AB2086">
          <w:fldChar w:fldCharType="end"/>
        </w:r>
      </w:del>
      <w:r>
        <w:rPr>
          <w:rFonts w:hint="eastAsia"/>
        </w:rPr>
        <w:t>发送请求的数据格式</w:t>
      </w:r>
    </w:p>
    <w:p w14:paraId="12AA8B62" w14:textId="77777777" w:rsidR="00677447" w:rsidRPr="00A21E2E" w:rsidRDefault="00677447">
      <w:pPr>
        <w:pStyle w:val="ab"/>
        <w:numPr>
          <w:ilvl w:val="0"/>
          <w:numId w:val="18"/>
        </w:numPr>
        <w:ind w:firstLineChars="0"/>
        <w:rPr>
          <w:b/>
          <w:bCs/>
        </w:rPr>
        <w:pPrChange w:id="670" w:author="曹 好" w:date="2022-06-03T15:37:00Z">
          <w:pPr>
            <w:pStyle w:val="ab"/>
            <w:numPr>
              <w:numId w:val="18"/>
            </w:numPr>
            <w:spacing w:before="156"/>
            <w:ind w:left="900" w:firstLineChars="0" w:hanging="420"/>
          </w:pPr>
        </w:pPrChange>
      </w:pPr>
      <w:r w:rsidRPr="00A21E2E">
        <w:rPr>
          <w:rFonts w:hint="eastAsia"/>
          <w:b/>
          <w:bCs/>
        </w:rPr>
        <w:t>接收消息</w:t>
      </w:r>
      <w:r>
        <w:rPr>
          <w:rFonts w:hint="eastAsia"/>
          <w:b/>
          <w:bCs/>
        </w:rPr>
        <w:t>：</w:t>
      </w:r>
      <w:r w:rsidRPr="00A21E2E">
        <w:t>有新消息时，</w:t>
      </w:r>
      <w:proofErr w:type="gramStart"/>
      <w:r w:rsidRPr="00A21E2E">
        <w:t>微博消息</w:t>
      </w:r>
      <w:proofErr w:type="gramEnd"/>
      <w:r w:rsidRPr="00A21E2E">
        <w:t>推送服务会</w:t>
      </w:r>
      <w:r w:rsidRPr="00A21E2E">
        <w:t>POST</w:t>
      </w:r>
      <w:r w:rsidRPr="00A21E2E">
        <w:t>消息数据包到</w:t>
      </w:r>
      <w:r w:rsidRPr="00A21E2E">
        <w:rPr>
          <w:rFonts w:hint="eastAsia"/>
        </w:rPr>
        <w:t>前面</w:t>
      </w:r>
      <w:r w:rsidRPr="00A21E2E">
        <w:t>填写的</w:t>
      </w:r>
      <w:r w:rsidRPr="00A21E2E">
        <w:t>URL</w:t>
      </w:r>
      <w:r w:rsidRPr="00A21E2E">
        <w:t>上</w:t>
      </w:r>
      <w:r>
        <w:rPr>
          <w:rFonts w:hint="eastAsia"/>
        </w:rPr>
        <w:t>，其中消息主要分为纯文本消息和带有图片的消息</w:t>
      </w:r>
    </w:p>
    <w:p w14:paraId="33B1EF6A" w14:textId="31B66F8D" w:rsidR="00677447" w:rsidRDefault="00677447">
      <w:pPr>
        <w:pStyle w:val="ab"/>
        <w:ind w:firstLine="480"/>
        <w:pPrChange w:id="671" w:author="曹 好" w:date="2022-06-03T15:37:00Z">
          <w:pPr>
            <w:pStyle w:val="ab"/>
            <w:keepNext/>
            <w:spacing w:before="156"/>
            <w:ind w:firstLineChars="0" w:firstLine="0"/>
            <w:jc w:val="center"/>
          </w:pPr>
        </w:pPrChange>
      </w:pPr>
      <w:r>
        <w:rPr>
          <w:noProof/>
        </w:rPr>
        <w:drawing>
          <wp:inline distT="0" distB="0" distL="0" distR="0" wp14:anchorId="2D3BB4A5" wp14:editId="668DF7EE">
            <wp:extent cx="4176909" cy="1937385"/>
            <wp:effectExtent l="0" t="0" r="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5361" cy="1945944"/>
                    </a:xfrm>
                    <a:prstGeom prst="rect">
                      <a:avLst/>
                    </a:prstGeom>
                  </pic:spPr>
                </pic:pic>
              </a:graphicData>
            </a:graphic>
          </wp:inline>
        </w:drawing>
      </w:r>
    </w:p>
    <w:p w14:paraId="4C3A93EB" w14:textId="043E6420" w:rsidR="00677447" w:rsidRPr="00056C21" w:rsidRDefault="00677447" w:rsidP="00AB2086">
      <w:pPr>
        <w:pStyle w:val="a9"/>
        <w:spacing w:after="312"/>
      </w:pPr>
      <w:r>
        <w:rPr>
          <w:rFonts w:hint="eastAsia"/>
        </w:rPr>
        <w:t>图</w:t>
      </w:r>
      <w:r>
        <w:rPr>
          <w:rFonts w:hint="eastAsia"/>
        </w:rPr>
        <w:t xml:space="preserve"> </w:t>
      </w:r>
      <w:ins w:id="67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7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74" w:author="曹 好" w:date="2022-06-06T00:50:00Z">
        <w:r w:rsidR="00166C1F">
          <w:rPr>
            <w:noProof/>
          </w:rPr>
          <w:t>15</w:t>
        </w:r>
      </w:ins>
      <w:ins w:id="675" w:author="曹 好" w:date="2022-06-06T00:48:00Z">
        <w:r w:rsidR="00A50EBC">
          <w:fldChar w:fldCharType="end"/>
        </w:r>
      </w:ins>
      <w:del w:id="67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14</w:delText>
        </w:r>
        <w:r w:rsidR="00B23122" w:rsidDel="00AB2086">
          <w:fldChar w:fldCharType="end"/>
        </w:r>
      </w:del>
      <w:r>
        <w:rPr>
          <w:rFonts w:hint="eastAsia"/>
        </w:rPr>
        <w:t>纯文本消息格式</w:t>
      </w:r>
    </w:p>
    <w:p w14:paraId="7E49731D" w14:textId="604C7741" w:rsidR="00677447" w:rsidRDefault="00677447" w:rsidP="00D56766">
      <w:pPr>
        <w:pStyle w:val="ab"/>
        <w:ind w:firstLine="480"/>
      </w:pPr>
      <w:r>
        <w:rPr>
          <w:noProof/>
        </w:rPr>
        <w:drawing>
          <wp:inline distT="0" distB="0" distL="0" distR="0" wp14:anchorId="6F6D4511" wp14:editId="4DFF94B0">
            <wp:extent cx="4165210" cy="2309283"/>
            <wp:effectExtent l="0" t="0" r="698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0878" cy="2312426"/>
                    </a:xfrm>
                    <a:prstGeom prst="rect">
                      <a:avLst/>
                    </a:prstGeom>
                  </pic:spPr>
                </pic:pic>
              </a:graphicData>
            </a:graphic>
          </wp:inline>
        </w:drawing>
      </w:r>
    </w:p>
    <w:p w14:paraId="62D20A15" w14:textId="434CF91C" w:rsidR="00677447" w:rsidRDefault="00677447">
      <w:pPr>
        <w:pStyle w:val="a9"/>
        <w:spacing w:after="312"/>
        <w:rPr>
          <w:b/>
          <w:bCs/>
        </w:rPr>
        <w:pPrChange w:id="677" w:author="曹 好" w:date="2022-06-03T15:37:00Z">
          <w:pPr>
            <w:pStyle w:val="a9"/>
            <w:spacing w:before="156" w:after="312"/>
            <w:ind w:firstLine="420"/>
          </w:pPr>
        </w:pPrChange>
      </w:pPr>
      <w:r>
        <w:rPr>
          <w:rFonts w:hint="eastAsia"/>
        </w:rPr>
        <w:lastRenderedPageBreak/>
        <w:t>图</w:t>
      </w:r>
      <w:r>
        <w:rPr>
          <w:rFonts w:hint="eastAsia"/>
        </w:rPr>
        <w:t xml:space="preserve"> </w:t>
      </w:r>
      <w:ins w:id="67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67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680" w:author="曹 好" w:date="2022-06-06T00:50:00Z">
        <w:r w:rsidR="00166C1F">
          <w:rPr>
            <w:noProof/>
          </w:rPr>
          <w:t>16</w:t>
        </w:r>
      </w:ins>
      <w:ins w:id="681" w:author="曹 好" w:date="2022-06-06T00:48:00Z">
        <w:r w:rsidR="00A50EBC">
          <w:fldChar w:fldCharType="end"/>
        </w:r>
      </w:ins>
      <w:del w:id="68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15</w:delText>
        </w:r>
        <w:r w:rsidR="00B23122" w:rsidDel="00AB2086">
          <w:fldChar w:fldCharType="end"/>
        </w:r>
      </w:del>
      <w:r>
        <w:t xml:space="preserve"> </w:t>
      </w:r>
      <w:proofErr w:type="gramStart"/>
      <w:r>
        <w:rPr>
          <w:rFonts w:hint="eastAsia"/>
        </w:rPr>
        <w:t>带图片</w:t>
      </w:r>
      <w:proofErr w:type="gramEnd"/>
      <w:r>
        <w:rPr>
          <w:rFonts w:hint="eastAsia"/>
        </w:rPr>
        <w:t>的消息格式</w:t>
      </w:r>
    </w:p>
    <w:p w14:paraId="2ED9ACDC" w14:textId="77777777" w:rsidR="00677447" w:rsidRPr="00B26BCA" w:rsidRDefault="00677447">
      <w:pPr>
        <w:pPrChange w:id="683" w:author="曹 好" w:date="2022-06-03T15:37:00Z">
          <w:pPr>
            <w:spacing w:before="156"/>
            <w:ind w:leftChars="525" w:left="1260" w:firstLine="480"/>
          </w:pPr>
        </w:pPrChange>
      </w:pPr>
      <w:r w:rsidRPr="00B26BCA">
        <w:rPr>
          <w:rFonts w:hint="eastAsia"/>
        </w:rPr>
        <w:t>通过链接：</w:t>
      </w:r>
    </w:p>
    <w:p w14:paraId="6FC9369B" w14:textId="7AFD8906" w:rsidR="00677447" w:rsidRPr="001A69FC" w:rsidRDefault="00A24C45">
      <w:pPr>
        <w:pPrChange w:id="684" w:author="曹 好" w:date="2022-06-03T15:37:00Z">
          <w:pPr>
            <w:spacing w:before="156"/>
            <w:ind w:leftChars="525" w:left="1260" w:firstLine="480"/>
          </w:pPr>
        </w:pPrChange>
      </w:pPr>
      <w:r>
        <w:fldChar w:fldCharType="begin"/>
      </w:r>
      <w:r>
        <w:instrText xml:space="preserve"> HYPERLINK "https://upload.api.weibo.com/2/mss/msget?access_token=RECIPIENT_ACCESS_TOKEN&amp;fid=TOVFID" </w:instrText>
      </w:r>
      <w:r>
        <w:fldChar w:fldCharType="separate"/>
      </w:r>
      <w:r w:rsidR="00677447" w:rsidRPr="00B26BCA">
        <w:t>https://upload.api.weibo.com/2/mss/msget?access_token=RECIPIENT_ACCESS_TOKEN&amp;fid=TOVFID</w:t>
      </w:r>
      <w:r>
        <w:fldChar w:fldCharType="end"/>
      </w:r>
      <w:r w:rsidR="00677447">
        <w:rPr>
          <w:rFonts w:hint="eastAsia"/>
        </w:rPr>
        <w:t>下载对方发送的图片，识别图片图片中是否包含二维码，收集诈骗者相关的链接。</w:t>
      </w:r>
    </w:p>
    <w:p w14:paraId="7D057CBF" w14:textId="43BAA6AA" w:rsidR="00AE1E4B" w:rsidRDefault="00E77EBD">
      <w:pPr>
        <w:pStyle w:val="4"/>
        <w:pPrChange w:id="685" w:author="曹 好" w:date="2022-06-03T15:37:00Z">
          <w:pPr>
            <w:pStyle w:val="41"/>
            <w:spacing w:before="156"/>
            <w:ind w:firstLine="482"/>
          </w:pPr>
        </w:pPrChange>
      </w:pPr>
      <w:r>
        <w:rPr>
          <w:rFonts w:hint="eastAsia"/>
        </w:rPr>
        <w:t>自动化QQ聊天机器人</w:t>
      </w:r>
    </w:p>
    <w:p w14:paraId="568FB494" w14:textId="77777777" w:rsidR="00AE1E4B" w:rsidRDefault="00AE1E4B">
      <w:pPr>
        <w:pPrChange w:id="686" w:author="曹 好" w:date="2022-06-03T15:37:00Z">
          <w:pPr>
            <w:spacing w:before="156"/>
            <w:ind w:firstLineChars="200" w:firstLine="480"/>
          </w:pPr>
        </w:pPrChange>
      </w:pPr>
      <w:r>
        <w:rPr>
          <w:rFonts w:hint="eastAsia"/>
        </w:rPr>
        <w:t>本系统采用</w:t>
      </w:r>
      <w:r w:rsidRPr="00BC7011">
        <w:t>QQ</w:t>
      </w:r>
      <w:r>
        <w:rPr>
          <w:rFonts w:hint="eastAsia"/>
        </w:rPr>
        <w:t>聊天机器人框架</w:t>
      </w:r>
      <w:proofErr w:type="spellStart"/>
      <w:r w:rsidRPr="00C74FCC">
        <w:t>Mirai</w:t>
      </w:r>
      <w:proofErr w:type="spellEnd"/>
      <w:r>
        <w:rPr>
          <w:rFonts w:hint="eastAsia"/>
        </w:rPr>
        <w:t>实现</w:t>
      </w:r>
      <w:r w:rsidRPr="00C74FCC">
        <w:t>QQ</w:t>
      </w:r>
      <w:r>
        <w:rPr>
          <w:rFonts w:hint="eastAsia"/>
        </w:rPr>
        <w:t>聊天机器人，</w:t>
      </w:r>
      <w:proofErr w:type="spellStart"/>
      <w:r w:rsidRPr="00C74FCC">
        <w:t>Mirai</w:t>
      </w:r>
      <w:proofErr w:type="spellEnd"/>
      <w:r>
        <w:rPr>
          <w:rFonts w:hint="eastAsia"/>
        </w:rPr>
        <w:t>框架为一个在全平台下运行，并提供</w:t>
      </w:r>
      <w:r w:rsidRPr="00C74FCC">
        <w:t>QQ Android</w:t>
      </w:r>
      <w:r>
        <w:rPr>
          <w:rFonts w:hint="eastAsia"/>
        </w:rPr>
        <w:t>和</w:t>
      </w:r>
      <w:r w:rsidRPr="00C74FCC">
        <w:t>TIM PC</w:t>
      </w:r>
      <w:r>
        <w:rPr>
          <w:rFonts w:hint="eastAsia"/>
        </w:rPr>
        <w:t>协议支持的高效率机器人框架，目前</w:t>
      </w:r>
      <w:proofErr w:type="spellStart"/>
      <w:r w:rsidRPr="003B7F1C">
        <w:t>Mirai</w:t>
      </w:r>
      <w:proofErr w:type="spellEnd"/>
      <w:r>
        <w:rPr>
          <w:rFonts w:hint="eastAsia"/>
        </w:rPr>
        <w:t>支持的消息相关协议包括文字消息、表情、图片、</w:t>
      </w:r>
      <w:r w:rsidRPr="003B7F1C">
        <w:t>XML</w:t>
      </w:r>
      <w:r>
        <w:rPr>
          <w:rFonts w:hint="eastAsia"/>
        </w:rPr>
        <w:t>，</w:t>
      </w:r>
      <w:r w:rsidRPr="003B7F1C">
        <w:t>JSON</w:t>
      </w:r>
      <w:r>
        <w:rPr>
          <w:rFonts w:hint="eastAsia"/>
        </w:rPr>
        <w:t>等富文本消息</w:t>
      </w:r>
      <w:r>
        <w:t xml:space="preserve"> </w:t>
      </w:r>
      <w:r>
        <w:rPr>
          <w:rFonts w:hint="eastAsia"/>
        </w:rPr>
        <w:t>、长消息、引用回复、合并转发、</w:t>
      </w:r>
      <w:r w:rsidRPr="003B7F1C">
        <w:t>@</w:t>
      </w:r>
      <w:r>
        <w:rPr>
          <w:rFonts w:hint="eastAsia"/>
        </w:rPr>
        <w:t>群组成员、撤回消息等，其支持的好友相关协议包括获取完整好友列表、处理新好友申请等。</w:t>
      </w:r>
    </w:p>
    <w:p w14:paraId="620F8215" w14:textId="06482EB4" w:rsidR="00AE1E4B" w:rsidRDefault="00AE1E4B">
      <w:pPr>
        <w:pPrChange w:id="687" w:author="曹 好" w:date="2022-06-03T15:37:00Z">
          <w:pPr>
            <w:spacing w:before="156"/>
            <w:ind w:firstLine="480"/>
          </w:pPr>
        </w:pPrChange>
      </w:pPr>
      <w:r>
        <w:tab/>
        <w:t xml:space="preserve"> </w:t>
      </w:r>
      <w:proofErr w:type="spellStart"/>
      <w:r w:rsidRPr="003B7F1C">
        <w:t>Mirar</w:t>
      </w:r>
      <w:proofErr w:type="spellEnd"/>
      <w:r>
        <w:rPr>
          <w:rFonts w:hint="eastAsia"/>
        </w:rPr>
        <w:t>提供的</w:t>
      </w:r>
      <w:proofErr w:type="spellStart"/>
      <w:r w:rsidRPr="003B7F1C">
        <w:t>mirar</w:t>
      </w:r>
      <w:proofErr w:type="spellEnd"/>
      <w:r w:rsidRPr="003B7F1C">
        <w:t>-</w:t>
      </w:r>
      <w:proofErr w:type="spellStart"/>
      <w:r w:rsidRPr="003B7F1C">
        <w:t>api</w:t>
      </w:r>
      <w:proofErr w:type="spellEnd"/>
      <w:r w:rsidRPr="003B7F1C">
        <w:t>-http</w:t>
      </w:r>
      <w:r>
        <w:rPr>
          <w:rFonts w:hint="eastAsia"/>
        </w:rPr>
        <w:t>插件扩展接口提供了</w:t>
      </w:r>
      <w:r w:rsidRPr="003B7F1C">
        <w:t>QQ</w:t>
      </w:r>
      <w:r>
        <w:rPr>
          <w:rFonts w:hint="eastAsia"/>
        </w:rPr>
        <w:t>交互的</w:t>
      </w:r>
      <w:r w:rsidRPr="003B7F1C">
        <w:t>HTTP API</w:t>
      </w:r>
      <w:r>
        <w:rPr>
          <w:rFonts w:hint="eastAsia"/>
        </w:rPr>
        <w:t>。运行</w:t>
      </w:r>
      <w:proofErr w:type="spellStart"/>
      <w:r w:rsidRPr="003B7F1C">
        <w:t>Mirar</w:t>
      </w:r>
      <w:proofErr w:type="spellEnd"/>
      <w:r>
        <w:rPr>
          <w:rFonts w:hint="eastAsia"/>
        </w:rPr>
        <w:t>和</w:t>
      </w:r>
      <w:proofErr w:type="spellStart"/>
      <w:r w:rsidRPr="003B7F1C">
        <w:t>mirai</w:t>
      </w:r>
      <w:proofErr w:type="spellEnd"/>
      <w:r w:rsidRPr="003B7F1C">
        <w:t>-</w:t>
      </w:r>
      <w:proofErr w:type="spellStart"/>
      <w:r w:rsidRPr="003B7F1C">
        <w:t>api</w:t>
      </w:r>
      <w:proofErr w:type="spellEnd"/>
      <w:r w:rsidRPr="003B7F1C">
        <w:t>-http</w:t>
      </w:r>
      <w:r>
        <w:rPr>
          <w:rFonts w:hint="eastAsia"/>
        </w:rPr>
        <w:t>插件后，可以直接通过</w:t>
      </w:r>
      <w:r w:rsidRPr="003B7F1C">
        <w:t>HTTP</w:t>
      </w:r>
      <w:r>
        <w:rPr>
          <w:rFonts w:hint="eastAsia"/>
        </w:rPr>
        <w:t>请求实现</w:t>
      </w:r>
      <w:r w:rsidRPr="003B7F1C">
        <w:t>QQ</w:t>
      </w:r>
      <w:r>
        <w:rPr>
          <w:rFonts w:hint="eastAsia"/>
        </w:rPr>
        <w:t>消息的获取和发送等事件，从而实现聊天机器人与</w:t>
      </w:r>
      <w:r w:rsidRPr="003B7F1C">
        <w:t>QQ</w:t>
      </w:r>
      <w:r>
        <w:rPr>
          <w:rFonts w:hint="eastAsia"/>
        </w:rPr>
        <w:t>服务器的通信，通过</w:t>
      </w:r>
      <w:proofErr w:type="gramStart"/>
      <w:r>
        <w:rPr>
          <w:rFonts w:hint="eastAsia"/>
        </w:rPr>
        <w:t>多进程</w:t>
      </w:r>
      <w:proofErr w:type="gramEnd"/>
      <w:r>
        <w:rPr>
          <w:rFonts w:hint="eastAsia"/>
        </w:rPr>
        <w:t>实现与</w:t>
      </w:r>
      <w:r w:rsidRPr="003B7F1C">
        <w:t>QQ</w:t>
      </w:r>
      <w:r>
        <w:rPr>
          <w:rFonts w:hint="eastAsia"/>
        </w:rPr>
        <w:t>好友的对话。具体</w:t>
      </w:r>
      <w:r w:rsidRPr="003B7F1C">
        <w:t>QQ</w:t>
      </w:r>
      <w:r>
        <w:rPr>
          <w:rFonts w:hint="eastAsia"/>
        </w:rPr>
        <w:t>聊天机器人实现流程如</w:t>
      </w:r>
      <w:r>
        <w:fldChar w:fldCharType="begin"/>
      </w:r>
      <w:r>
        <w:instrText xml:space="preserve"> </w:instrText>
      </w:r>
      <w:r>
        <w:rPr>
          <w:rFonts w:hint="eastAsia"/>
        </w:rPr>
        <w:instrText>REF _Ref105009709 \h</w:instrText>
      </w:r>
      <w:r>
        <w:instrText xml:space="preserve"> </w:instrText>
      </w:r>
      <w:r>
        <w:fldChar w:fldCharType="separate"/>
      </w:r>
      <w:ins w:id="688" w:author="曹 好" w:date="2022-06-06T00:50:00Z">
        <w:r w:rsidR="00166C1F">
          <w:t>图</w:t>
        </w:r>
        <w:r w:rsidR="00166C1F">
          <w:t xml:space="preserve"> 2- </w:t>
        </w:r>
        <w:r w:rsidR="00166C1F">
          <w:rPr>
            <w:noProof/>
          </w:rPr>
          <w:t>1</w:t>
        </w:r>
      </w:ins>
      <w:del w:id="689" w:author="曹 好" w:date="2022-06-03T16:35:00Z">
        <w:r w:rsidDel="00AB2086">
          <w:delText>图</w:delText>
        </w:r>
        <w:r w:rsidDel="00AB2086">
          <w:delText xml:space="preserve"> 2- </w:delText>
        </w:r>
        <w:r w:rsidDel="00AB2086">
          <w:rPr>
            <w:noProof/>
          </w:rPr>
          <w:delText>1</w:delText>
        </w:r>
      </w:del>
      <w:r>
        <w:fldChar w:fldCharType="end"/>
      </w:r>
      <w:r>
        <w:rPr>
          <w:rFonts w:hint="eastAsia"/>
        </w:rPr>
        <w:t>所示。</w:t>
      </w:r>
    </w:p>
    <w:p w14:paraId="07FE4430" w14:textId="77777777" w:rsidR="00AE1E4B" w:rsidRDefault="00AE1E4B">
      <w:pPr>
        <w:pStyle w:val="aff3"/>
        <w:pPrChange w:id="690" w:author="曹 好" w:date="2022-06-05T22:43:00Z">
          <w:pPr>
            <w:keepNext/>
            <w:spacing w:before="156"/>
            <w:ind w:firstLine="480"/>
            <w:jc w:val="center"/>
          </w:pPr>
        </w:pPrChange>
      </w:pPr>
      <w:r>
        <w:object w:dxaOrig="7335" w:dyaOrig="5821" w14:anchorId="72BAA2D3">
          <v:shape id="_x0000_i1035" type="#_x0000_t75" style="width:330pt;height:258pt" o:ole="">
            <v:imagedata r:id="rId65" o:title=""/>
          </v:shape>
          <o:OLEObject Type="Embed" ProgID="Visio.Drawing.15" ShapeID="_x0000_i1035" DrawAspect="Content" ObjectID="_1716013252" r:id="rId66"/>
        </w:object>
      </w:r>
    </w:p>
    <w:p w14:paraId="408A8FC6" w14:textId="25962578" w:rsidR="00AE1E4B" w:rsidRDefault="00AE1E4B" w:rsidP="00AB2086">
      <w:pPr>
        <w:pStyle w:val="a9"/>
        <w:spacing w:after="312"/>
        <w:rPr>
          <w:rFonts w:ascii="宋体" w:eastAsia="宋体" w:hAnsi="宋体"/>
          <w:sz w:val="24"/>
          <w:szCs w:val="24"/>
        </w:rPr>
      </w:pPr>
      <w:bookmarkStart w:id="691" w:name="_Ref105009709"/>
      <w:r>
        <w:t>图</w:t>
      </w:r>
      <w:r>
        <w:t xml:space="preserve"> 2- </w:t>
      </w:r>
      <w:r>
        <w:fldChar w:fldCharType="begin"/>
      </w:r>
      <w:r>
        <w:instrText xml:space="preserve"> SEQ </w:instrText>
      </w:r>
      <w:r>
        <w:instrText>图</w:instrText>
      </w:r>
      <w:r>
        <w:instrText xml:space="preserve">_2- \* ARABIC </w:instrText>
      </w:r>
      <w:r>
        <w:fldChar w:fldCharType="separate"/>
      </w:r>
      <w:r w:rsidR="00166C1F">
        <w:rPr>
          <w:noProof/>
        </w:rPr>
        <w:t>1</w:t>
      </w:r>
      <w:r>
        <w:fldChar w:fldCharType="end"/>
      </w:r>
      <w:bookmarkEnd w:id="691"/>
      <w:r>
        <w:t xml:space="preserve"> QQ</w:t>
      </w:r>
      <w:r>
        <w:rPr>
          <w:rFonts w:hint="eastAsia"/>
        </w:rPr>
        <w:t>聊天机器人流程图</w:t>
      </w:r>
    </w:p>
    <w:p w14:paraId="16337DC9" w14:textId="2AB9D1CD" w:rsidR="00366041" w:rsidRDefault="00AE1E4B">
      <w:pPr>
        <w:pPrChange w:id="692" w:author="曹 好" w:date="2022-06-03T15:37:00Z">
          <w:pPr>
            <w:spacing w:before="156"/>
            <w:ind w:firstLine="480"/>
          </w:pPr>
        </w:pPrChange>
      </w:pPr>
      <w:r>
        <w:lastRenderedPageBreak/>
        <w:tab/>
        <w:t xml:space="preserve"> </w:t>
      </w:r>
      <w:r>
        <w:rPr>
          <w:rFonts w:hint="eastAsia"/>
        </w:rPr>
        <w:t>首先绑定</w:t>
      </w:r>
      <w:r>
        <w:rPr>
          <w:rFonts w:hint="eastAsia"/>
        </w:rPr>
        <w:t>Q</w:t>
      </w:r>
      <w:r>
        <w:t>Q</w:t>
      </w:r>
      <w:r>
        <w:rPr>
          <w:rFonts w:hint="eastAsia"/>
        </w:rPr>
        <w:t>号并完成</w:t>
      </w:r>
      <w:proofErr w:type="spellStart"/>
      <w:r w:rsidRPr="003B7F1C">
        <w:t>Mirai</w:t>
      </w:r>
      <w:proofErr w:type="spellEnd"/>
      <w:r w:rsidRPr="003B7F1C">
        <w:t xml:space="preserve"> HTTP API</w:t>
      </w:r>
      <w:r>
        <w:rPr>
          <w:rFonts w:hint="eastAsia"/>
        </w:rPr>
        <w:t>的身份认证，然后每间隔十秒接收消息队列。遍历消息队列时，创建一个新进程处理每一个消息，在进程函数中，首先获取未处理的所有消息的消息内容、发送者</w:t>
      </w:r>
      <w:r w:rsidRPr="003B7F1C">
        <w:t>ID</w:t>
      </w:r>
      <w:r>
        <w:rPr>
          <w:rFonts w:hint="eastAsia"/>
        </w:rPr>
        <w:t>和消息发送时间，判断该发送者是否已经在诈骗人员名单中，若不在则从数据库中获取该用户关联的诈骗类型，创建一个对象对消息进行分析，调用</w:t>
      </w:r>
      <w:proofErr w:type="spellStart"/>
      <w:r w:rsidRPr="003B7F1C">
        <w:t>getAnswer</w:t>
      </w:r>
      <w:proofErr w:type="spellEnd"/>
      <w:r>
        <w:rPr>
          <w:rFonts w:hint="eastAsia"/>
        </w:rPr>
        <w:t>函数获取回复消息。并对该消息分析和保存，然后通过</w:t>
      </w:r>
      <w:proofErr w:type="spellStart"/>
      <w:r w:rsidRPr="003B7F1C">
        <w:t>Mirai</w:t>
      </w:r>
      <w:proofErr w:type="spellEnd"/>
      <w:r w:rsidRPr="003B7F1C">
        <w:t xml:space="preserve"> HTTP API</w:t>
      </w:r>
      <w:r>
        <w:rPr>
          <w:rFonts w:hint="eastAsia"/>
        </w:rPr>
        <w:t>中的发送消息接口将该回复消息</w:t>
      </w:r>
      <w:proofErr w:type="gramStart"/>
      <w:r>
        <w:rPr>
          <w:rFonts w:hint="eastAsia"/>
        </w:rPr>
        <w:t>发送到群组</w:t>
      </w:r>
      <w:proofErr w:type="gramEnd"/>
      <w:r>
        <w:rPr>
          <w:rFonts w:hint="eastAsia"/>
        </w:rPr>
        <w:t>或用户。</w:t>
      </w:r>
    </w:p>
    <w:p w14:paraId="7DC38A1C" w14:textId="439BCBDD" w:rsidR="00A92924" w:rsidRDefault="00A92924">
      <w:pPr>
        <w:pStyle w:val="2-"/>
        <w:pPrChange w:id="693" w:author="曹 好" w:date="2022-06-05T22:22:00Z">
          <w:pPr>
            <w:pStyle w:val="2-"/>
            <w:spacing w:before="156"/>
            <w:ind w:firstLine="562"/>
          </w:pPr>
        </w:pPrChange>
      </w:pPr>
      <w:bookmarkStart w:id="694" w:name="_Toc105369075"/>
      <w:r>
        <w:rPr>
          <w:rFonts w:hint="eastAsia"/>
        </w:rPr>
        <w:t>网络爬虫模块设计与实现</w:t>
      </w:r>
      <w:bookmarkEnd w:id="694"/>
    </w:p>
    <w:p w14:paraId="1A7AAEA9" w14:textId="77777777" w:rsidR="00700E39" w:rsidRPr="0014208E" w:rsidRDefault="00700E39">
      <w:pPr>
        <w:pStyle w:val="3"/>
        <w:pPrChange w:id="695" w:author="曹 好" w:date="2022-06-03T15:37:00Z">
          <w:pPr>
            <w:pStyle w:val="3"/>
            <w:spacing w:before="156"/>
            <w:ind w:firstLine="562"/>
          </w:pPr>
        </w:pPrChange>
      </w:pPr>
      <w:r w:rsidRPr="0014208E">
        <w:rPr>
          <w:rFonts w:hint="eastAsia"/>
        </w:rPr>
        <w:t>采集数据对象的描述</w:t>
      </w:r>
    </w:p>
    <w:p w14:paraId="6F8B4E40" w14:textId="6BBB86ED" w:rsidR="00700E39" w:rsidRDefault="00700E39">
      <w:pPr>
        <w:pPrChange w:id="696" w:author="曹 好" w:date="2022-06-03T15:37:00Z">
          <w:pPr>
            <w:spacing w:before="156"/>
            <w:ind w:firstLine="480"/>
          </w:pPr>
        </w:pPrChange>
      </w:pPr>
      <w:r>
        <w:rPr>
          <w:rFonts w:hint="eastAsia"/>
        </w:rPr>
        <w:t>本系统基于</w:t>
      </w:r>
      <w:proofErr w:type="gramStart"/>
      <w:r>
        <w:rPr>
          <w:rFonts w:hint="eastAsia"/>
        </w:rPr>
        <w:t>微博平台爬取</w:t>
      </w:r>
      <w:proofErr w:type="gramEnd"/>
      <w:r>
        <w:rPr>
          <w:rFonts w:hint="eastAsia"/>
        </w:rPr>
        <w:t>数据信息，</w:t>
      </w:r>
      <w:proofErr w:type="gramStart"/>
      <w:r>
        <w:rPr>
          <w:rFonts w:hint="eastAsia"/>
        </w:rPr>
        <w:t>微博中</w:t>
      </w:r>
      <w:proofErr w:type="gramEnd"/>
      <w:r>
        <w:rPr>
          <w:rFonts w:hint="eastAsia"/>
        </w:rPr>
        <w:t>的一部分博</w:t>
      </w:r>
      <w:proofErr w:type="gramStart"/>
      <w:r>
        <w:rPr>
          <w:rFonts w:hint="eastAsia"/>
        </w:rPr>
        <w:t>文或者博</w:t>
      </w:r>
      <w:proofErr w:type="gramEnd"/>
      <w:r>
        <w:rPr>
          <w:rFonts w:hint="eastAsia"/>
        </w:rPr>
        <w:t>文下的评论信息含有可能的诈骗信息，如</w:t>
      </w:r>
      <w:r>
        <w:rPr>
          <w:rFonts w:hint="eastAsia"/>
        </w:rPr>
        <w:fldChar w:fldCharType="begin"/>
      </w:r>
      <w:r>
        <w:rPr>
          <w:rFonts w:hint="eastAsia"/>
        </w:rPr>
        <w:instrText xml:space="preserve"> REF _Ref9211 \h </w:instrText>
      </w:r>
      <w:r>
        <w:rPr>
          <w:rFonts w:hint="eastAsia"/>
        </w:rPr>
      </w:r>
      <w:r>
        <w:rPr>
          <w:rFonts w:hint="eastAsia"/>
        </w:rPr>
        <w:fldChar w:fldCharType="separate"/>
      </w:r>
      <w:ins w:id="697" w:author="曹 好" w:date="2022-06-06T00:50:00Z">
        <w:r w:rsidR="00166C1F">
          <w:t>图</w:t>
        </w:r>
        <w:r w:rsidR="00166C1F">
          <w:t xml:space="preserve"> </w:t>
        </w:r>
        <w:r w:rsidR="00166C1F">
          <w:rPr>
            <w:noProof/>
          </w:rPr>
          <w:t>3</w:t>
        </w:r>
        <w:r w:rsidR="00166C1F">
          <w:noBreakHyphen/>
        </w:r>
        <w:r w:rsidR="00166C1F">
          <w:rPr>
            <w:noProof/>
          </w:rPr>
          <w:t>17</w:t>
        </w:r>
      </w:ins>
      <w:del w:id="698"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12</w:delText>
        </w:r>
      </w:del>
      <w:r>
        <w:rPr>
          <w:rFonts w:hint="eastAsia"/>
        </w:rPr>
        <w:fldChar w:fldCharType="end"/>
      </w:r>
      <w:r>
        <w:rPr>
          <w:rFonts w:hint="eastAsia"/>
        </w:rPr>
        <w:t>和</w:t>
      </w:r>
      <w:r>
        <w:rPr>
          <w:rFonts w:hint="eastAsia"/>
        </w:rPr>
        <w:fldChar w:fldCharType="begin"/>
      </w:r>
      <w:r>
        <w:rPr>
          <w:rFonts w:hint="eastAsia"/>
        </w:rPr>
        <w:instrText xml:space="preserve"> REF _Ref9590 \h </w:instrText>
      </w:r>
      <w:r>
        <w:rPr>
          <w:rFonts w:hint="eastAsia"/>
        </w:rPr>
      </w:r>
      <w:r>
        <w:rPr>
          <w:rFonts w:hint="eastAsia"/>
        </w:rPr>
        <w:fldChar w:fldCharType="separate"/>
      </w:r>
      <w:ins w:id="699" w:author="曹 好" w:date="2022-06-06T00:50:00Z">
        <w:r w:rsidR="00166C1F">
          <w:t>图</w:t>
        </w:r>
        <w:r w:rsidR="00166C1F">
          <w:t xml:space="preserve"> </w:t>
        </w:r>
        <w:r w:rsidR="00166C1F">
          <w:rPr>
            <w:noProof/>
          </w:rPr>
          <w:t>3</w:t>
        </w:r>
        <w:r w:rsidR="00166C1F">
          <w:noBreakHyphen/>
        </w:r>
        <w:r w:rsidR="00166C1F">
          <w:rPr>
            <w:noProof/>
          </w:rPr>
          <w:t>18</w:t>
        </w:r>
      </w:ins>
      <w:del w:id="700"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13</w:delText>
        </w:r>
      </w:del>
      <w:r>
        <w:rPr>
          <w:rFonts w:hint="eastAsia"/>
        </w:rPr>
        <w:fldChar w:fldCharType="end"/>
      </w:r>
      <w:r>
        <w:rPr>
          <w:rFonts w:hint="eastAsia"/>
        </w:rPr>
        <w:t>所示：</w:t>
      </w:r>
    </w:p>
    <w:p w14:paraId="4E45EAAE" w14:textId="3A0C1FF5" w:rsidR="00700E39" w:rsidRDefault="00700E39">
      <w:pPr>
        <w:pStyle w:val="aff3"/>
        <w:pPrChange w:id="701" w:author="曹 好" w:date="2022-06-05T22:43:00Z">
          <w:pPr>
            <w:spacing w:before="156"/>
            <w:ind w:firstLine="480"/>
            <w:jc w:val="center"/>
          </w:pPr>
        </w:pPrChange>
      </w:pPr>
      <w:r>
        <w:drawing>
          <wp:inline distT="0" distB="0" distL="114300" distR="114300" wp14:anchorId="1F8BE568" wp14:editId="54EC86FE">
            <wp:extent cx="2410372" cy="2576286"/>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7"/>
                    <a:stretch>
                      <a:fillRect/>
                    </a:stretch>
                  </pic:blipFill>
                  <pic:spPr>
                    <a:xfrm>
                      <a:off x="0" y="0"/>
                      <a:ext cx="2417047" cy="2583420"/>
                    </a:xfrm>
                    <a:prstGeom prst="rect">
                      <a:avLst/>
                    </a:prstGeom>
                  </pic:spPr>
                </pic:pic>
              </a:graphicData>
            </a:graphic>
          </wp:inline>
        </w:drawing>
      </w:r>
    </w:p>
    <w:p w14:paraId="6B48F1BF" w14:textId="7A93FBB9" w:rsidR="00700E39" w:rsidRDefault="00700E39">
      <w:pPr>
        <w:pStyle w:val="a9"/>
        <w:spacing w:after="312"/>
        <w:pPrChange w:id="702" w:author="曹 好" w:date="2022-06-03T15:37:00Z">
          <w:pPr>
            <w:pStyle w:val="a9"/>
            <w:spacing w:before="156" w:after="312"/>
            <w:ind w:firstLine="420"/>
          </w:pPr>
        </w:pPrChange>
      </w:pPr>
      <w:bookmarkStart w:id="703" w:name="_Ref9211"/>
      <w:r>
        <w:t>图</w:t>
      </w:r>
      <w:r>
        <w:t xml:space="preserve"> </w:t>
      </w:r>
      <w:ins w:id="704" w:author="曹 好" w:date="2022-06-06T00:48:00Z">
        <w:r w:rsidR="00A50EBC">
          <w:fldChar w:fldCharType="begin"/>
        </w:r>
        <w:r w:rsidR="00A50EBC">
          <w:instrText xml:space="preserve"> STYLEREF 1 \s </w:instrText>
        </w:r>
      </w:ins>
      <w:r w:rsidR="00A50EBC">
        <w:fldChar w:fldCharType="separate"/>
      </w:r>
      <w:r w:rsidR="00166C1F">
        <w:rPr>
          <w:noProof/>
        </w:rPr>
        <w:t>3</w:t>
      </w:r>
      <w:ins w:id="705"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06" w:author="曹 好" w:date="2022-06-06T00:50:00Z">
        <w:r w:rsidR="00166C1F">
          <w:rPr>
            <w:noProof/>
          </w:rPr>
          <w:t>17</w:t>
        </w:r>
      </w:ins>
      <w:ins w:id="707" w:author="曹 好" w:date="2022-06-06T00:48:00Z">
        <w:r w:rsidR="00A50EBC">
          <w:fldChar w:fldCharType="end"/>
        </w:r>
      </w:ins>
      <w:del w:id="708"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16</w:delText>
        </w:r>
        <w:r w:rsidR="00B23122" w:rsidDel="00AB2086">
          <w:fldChar w:fldCharType="end"/>
        </w:r>
      </w:del>
      <w:bookmarkEnd w:id="703"/>
      <w:r>
        <w:rPr>
          <w:rFonts w:hint="eastAsia"/>
        </w:rPr>
        <w:t xml:space="preserve"> </w:t>
      </w:r>
      <w:r>
        <w:rPr>
          <w:rFonts w:hint="eastAsia"/>
        </w:rPr>
        <w:t>评论中的诈骗信息</w:t>
      </w:r>
    </w:p>
    <w:p w14:paraId="686F12BD" w14:textId="259BCEF7" w:rsidR="00700E39" w:rsidRDefault="00700E39">
      <w:pPr>
        <w:pStyle w:val="aff3"/>
        <w:pPrChange w:id="709" w:author="曹 好" w:date="2022-06-05T22:43:00Z">
          <w:pPr>
            <w:spacing w:before="156"/>
            <w:ind w:firstLine="480"/>
            <w:jc w:val="center"/>
          </w:pPr>
        </w:pPrChange>
      </w:pPr>
      <w:r>
        <w:drawing>
          <wp:inline distT="0" distB="0" distL="114300" distR="114300" wp14:anchorId="1103B1AB" wp14:editId="55C3961B">
            <wp:extent cx="4658360" cy="1377950"/>
            <wp:effectExtent l="0" t="0" r="889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8"/>
                    <a:stretch>
                      <a:fillRect/>
                    </a:stretch>
                  </pic:blipFill>
                  <pic:spPr>
                    <a:xfrm>
                      <a:off x="0" y="0"/>
                      <a:ext cx="4658360" cy="1377950"/>
                    </a:xfrm>
                    <a:prstGeom prst="rect">
                      <a:avLst/>
                    </a:prstGeom>
                  </pic:spPr>
                </pic:pic>
              </a:graphicData>
            </a:graphic>
          </wp:inline>
        </w:drawing>
      </w:r>
    </w:p>
    <w:p w14:paraId="082EBB4C" w14:textId="4078A4FA" w:rsidR="00700E39" w:rsidRDefault="00700E39">
      <w:pPr>
        <w:pStyle w:val="a9"/>
        <w:spacing w:after="312"/>
        <w:pPrChange w:id="710" w:author="曹 好" w:date="2022-06-03T15:37:00Z">
          <w:pPr>
            <w:pStyle w:val="a9"/>
            <w:spacing w:before="156" w:after="312"/>
            <w:ind w:firstLine="420"/>
          </w:pPr>
        </w:pPrChange>
      </w:pPr>
      <w:bookmarkStart w:id="711" w:name="_Ref9590"/>
      <w:r>
        <w:t>图</w:t>
      </w:r>
      <w:r>
        <w:t xml:space="preserve"> </w:t>
      </w:r>
      <w:ins w:id="712" w:author="曹 好" w:date="2022-06-06T00:48:00Z">
        <w:r w:rsidR="00A50EBC">
          <w:fldChar w:fldCharType="begin"/>
        </w:r>
        <w:r w:rsidR="00A50EBC">
          <w:instrText xml:space="preserve"> STYLEREF 1 \s </w:instrText>
        </w:r>
      </w:ins>
      <w:r w:rsidR="00A50EBC">
        <w:fldChar w:fldCharType="separate"/>
      </w:r>
      <w:r w:rsidR="00166C1F">
        <w:rPr>
          <w:noProof/>
        </w:rPr>
        <w:t>3</w:t>
      </w:r>
      <w:ins w:id="713"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14" w:author="曹 好" w:date="2022-06-06T00:50:00Z">
        <w:r w:rsidR="00166C1F">
          <w:rPr>
            <w:noProof/>
          </w:rPr>
          <w:t>18</w:t>
        </w:r>
      </w:ins>
      <w:ins w:id="715" w:author="曹 好" w:date="2022-06-06T00:48:00Z">
        <w:r w:rsidR="00A50EBC">
          <w:fldChar w:fldCharType="end"/>
        </w:r>
      </w:ins>
      <w:del w:id="716"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17</w:delText>
        </w:r>
        <w:r w:rsidR="00B23122" w:rsidDel="00AB2086">
          <w:fldChar w:fldCharType="end"/>
        </w:r>
      </w:del>
      <w:bookmarkEnd w:id="711"/>
      <w:r>
        <w:rPr>
          <w:rFonts w:hint="eastAsia"/>
        </w:rPr>
        <w:t xml:space="preserve"> </w:t>
      </w:r>
      <w:r>
        <w:rPr>
          <w:rFonts w:hint="eastAsia"/>
        </w:rPr>
        <w:t>博文中的可能诈骗信息</w:t>
      </w:r>
    </w:p>
    <w:p w14:paraId="03D415E6" w14:textId="77777777" w:rsidR="00700E39" w:rsidRDefault="00700E39">
      <w:pPr>
        <w:pPrChange w:id="717" w:author="曹 好" w:date="2022-06-03T15:37:00Z">
          <w:pPr>
            <w:spacing w:before="156"/>
            <w:ind w:firstLine="480"/>
          </w:pPr>
        </w:pPrChange>
      </w:pPr>
      <w:r>
        <w:rPr>
          <w:rFonts w:hint="eastAsia"/>
        </w:rPr>
        <w:lastRenderedPageBreak/>
        <w:t>因此，需要</w:t>
      </w:r>
      <w:proofErr w:type="gramStart"/>
      <w:r>
        <w:rPr>
          <w:rFonts w:hint="eastAsia"/>
        </w:rPr>
        <w:t>爬取博</w:t>
      </w:r>
      <w:proofErr w:type="gramEnd"/>
      <w:r>
        <w:rPr>
          <w:rFonts w:hint="eastAsia"/>
        </w:rPr>
        <w:t>文的各类信息、</w:t>
      </w:r>
      <w:proofErr w:type="gramStart"/>
      <w:r>
        <w:rPr>
          <w:rFonts w:hint="eastAsia"/>
        </w:rPr>
        <w:t>微博用户</w:t>
      </w:r>
      <w:proofErr w:type="gramEnd"/>
      <w:r>
        <w:rPr>
          <w:rFonts w:hint="eastAsia"/>
        </w:rPr>
        <w:t>信息以及该博文下的各式评论信息。</w:t>
      </w:r>
    </w:p>
    <w:p w14:paraId="7A58D05F" w14:textId="400C8326" w:rsidR="00700E39" w:rsidRDefault="00700E39">
      <w:pPr>
        <w:pPrChange w:id="718" w:author="曹 好" w:date="2022-06-03T15:37:00Z">
          <w:pPr>
            <w:spacing w:before="156"/>
            <w:ind w:firstLine="480"/>
          </w:pPr>
        </w:pPrChange>
      </w:pPr>
      <w:r>
        <w:rPr>
          <w:rFonts w:hint="eastAsia"/>
        </w:rPr>
        <w:t>博文信息</w:t>
      </w:r>
      <w:proofErr w:type="gramStart"/>
      <w:r>
        <w:rPr>
          <w:rFonts w:hint="eastAsia"/>
        </w:rPr>
        <w:t>包括微博</w:t>
      </w:r>
      <w:proofErr w:type="gramEnd"/>
      <w:r>
        <w:rPr>
          <w:rFonts w:hint="eastAsia"/>
        </w:rPr>
        <w:t>id</w:t>
      </w:r>
      <w:r>
        <w:rPr>
          <w:rFonts w:hint="eastAsia"/>
        </w:rPr>
        <w:t>，</w:t>
      </w:r>
      <w:proofErr w:type="gramStart"/>
      <w:r>
        <w:rPr>
          <w:rFonts w:hint="eastAsia"/>
        </w:rPr>
        <w:t>微博</w:t>
      </w:r>
      <w:proofErr w:type="gramEnd"/>
      <w:r>
        <w:rPr>
          <w:rFonts w:hint="eastAsia"/>
        </w:rPr>
        <w:t>bid</w:t>
      </w:r>
      <w:r>
        <w:rPr>
          <w:rFonts w:hint="eastAsia"/>
        </w:rPr>
        <w:t>、</w:t>
      </w:r>
      <w:proofErr w:type="gramStart"/>
      <w:r>
        <w:rPr>
          <w:rFonts w:hint="eastAsia"/>
        </w:rPr>
        <w:t>微博用户</w:t>
      </w:r>
      <w:proofErr w:type="gramEnd"/>
      <w:r>
        <w:rPr>
          <w:rFonts w:hint="eastAsia"/>
        </w:rPr>
        <w:t>id</w:t>
      </w:r>
      <w:r>
        <w:rPr>
          <w:rFonts w:hint="eastAsia"/>
        </w:rPr>
        <w:t>、</w:t>
      </w:r>
      <w:proofErr w:type="gramStart"/>
      <w:r>
        <w:rPr>
          <w:rFonts w:hint="eastAsia"/>
        </w:rPr>
        <w:t>微博用户名</w:t>
      </w:r>
      <w:proofErr w:type="gramEnd"/>
      <w:r>
        <w:rPr>
          <w:rFonts w:hint="eastAsia"/>
        </w:rPr>
        <w:t>、</w:t>
      </w:r>
      <w:proofErr w:type="gramStart"/>
      <w:r>
        <w:rPr>
          <w:rFonts w:hint="eastAsia"/>
        </w:rPr>
        <w:t>微博内容</w:t>
      </w:r>
      <w:proofErr w:type="gramEnd"/>
      <w:r>
        <w:rPr>
          <w:rFonts w:hint="eastAsia"/>
        </w:rPr>
        <w:t>、</w:t>
      </w:r>
      <w:proofErr w:type="gramStart"/>
      <w:r>
        <w:rPr>
          <w:rFonts w:hint="eastAsia"/>
        </w:rPr>
        <w:t>微博文章</w:t>
      </w:r>
      <w:proofErr w:type="spellStart"/>
      <w:proofErr w:type="gramEnd"/>
      <w:r>
        <w:rPr>
          <w:rFonts w:hint="eastAsia"/>
        </w:rPr>
        <w:t>url</w:t>
      </w:r>
      <w:proofErr w:type="spellEnd"/>
      <w:r>
        <w:rPr>
          <w:rFonts w:hint="eastAsia"/>
        </w:rPr>
        <w:t>、</w:t>
      </w:r>
      <w:proofErr w:type="gramStart"/>
      <w:r>
        <w:rPr>
          <w:rFonts w:hint="eastAsia"/>
        </w:rPr>
        <w:t>微博话题</w:t>
      </w:r>
      <w:proofErr w:type="gramEnd"/>
      <w:r>
        <w:rPr>
          <w:rFonts w:hint="eastAsia"/>
        </w:rPr>
        <w:t>、</w:t>
      </w:r>
      <w:r>
        <w:rPr>
          <w:rFonts w:hint="eastAsia"/>
        </w:rPr>
        <w:t>@</w:t>
      </w:r>
      <w:r>
        <w:rPr>
          <w:rFonts w:hint="eastAsia"/>
        </w:rPr>
        <w:t>用户、图片</w:t>
      </w:r>
      <w:proofErr w:type="spellStart"/>
      <w:r>
        <w:rPr>
          <w:rFonts w:hint="eastAsia"/>
        </w:rPr>
        <w:t>url</w:t>
      </w:r>
      <w:proofErr w:type="spellEnd"/>
      <w:r>
        <w:rPr>
          <w:rFonts w:hint="eastAsia"/>
        </w:rPr>
        <w:t>、视频</w:t>
      </w:r>
      <w:proofErr w:type="spellStart"/>
      <w:r>
        <w:rPr>
          <w:rFonts w:hint="eastAsia"/>
        </w:rPr>
        <w:t>url</w:t>
      </w:r>
      <w:proofErr w:type="spellEnd"/>
      <w:r>
        <w:rPr>
          <w:rFonts w:hint="eastAsia"/>
        </w:rPr>
        <w:t>、发布位置、发布时间、</w:t>
      </w:r>
      <w:proofErr w:type="gramStart"/>
      <w:r>
        <w:rPr>
          <w:rFonts w:hint="eastAsia"/>
        </w:rPr>
        <w:t>微博发布</w:t>
      </w:r>
      <w:proofErr w:type="gramEnd"/>
      <w:r>
        <w:rPr>
          <w:rFonts w:hint="eastAsia"/>
        </w:rPr>
        <w:t>工具</w:t>
      </w:r>
      <w:r>
        <w:rPr>
          <w:rFonts w:hint="eastAsia"/>
        </w:rPr>
        <w:t>/</w:t>
      </w:r>
      <w:r>
        <w:rPr>
          <w:rFonts w:hint="eastAsia"/>
        </w:rPr>
        <w:t>来源、</w:t>
      </w:r>
      <w:proofErr w:type="gramStart"/>
      <w:r>
        <w:rPr>
          <w:rFonts w:hint="eastAsia"/>
        </w:rPr>
        <w:t>点赞数</w:t>
      </w:r>
      <w:proofErr w:type="gramEnd"/>
      <w:r>
        <w:rPr>
          <w:rFonts w:hint="eastAsia"/>
        </w:rPr>
        <w:t>、转发数、评论数、</w:t>
      </w:r>
      <w:proofErr w:type="gramStart"/>
      <w:r>
        <w:rPr>
          <w:rFonts w:hint="eastAsia"/>
        </w:rPr>
        <w:t>转发微博</w:t>
      </w:r>
      <w:proofErr w:type="gramEnd"/>
      <w:r>
        <w:rPr>
          <w:rFonts w:hint="eastAsia"/>
        </w:rPr>
        <w:t>id</w:t>
      </w:r>
      <w:r>
        <w:rPr>
          <w:rFonts w:hint="eastAsia"/>
        </w:rPr>
        <w:t>。</w:t>
      </w:r>
      <w:proofErr w:type="gramStart"/>
      <w:r>
        <w:rPr>
          <w:rFonts w:hint="eastAsia"/>
        </w:rPr>
        <w:t>微博信息</w:t>
      </w:r>
      <w:proofErr w:type="gramEnd"/>
      <w:r>
        <w:rPr>
          <w:rFonts w:hint="eastAsia"/>
        </w:rPr>
        <w:t>如下</w:t>
      </w:r>
      <w:r>
        <w:rPr>
          <w:rFonts w:hint="eastAsia"/>
        </w:rPr>
        <w:fldChar w:fldCharType="begin"/>
      </w:r>
      <w:r>
        <w:rPr>
          <w:rFonts w:hint="eastAsia"/>
        </w:rPr>
        <w:instrText xml:space="preserve"> REF _Ref14808 \h </w:instrText>
      </w:r>
      <w:r>
        <w:rPr>
          <w:rFonts w:hint="eastAsia"/>
        </w:rPr>
      </w:r>
      <w:r>
        <w:rPr>
          <w:rFonts w:hint="eastAsia"/>
        </w:rPr>
        <w:fldChar w:fldCharType="separate"/>
      </w:r>
      <w:ins w:id="719" w:author="曹 好" w:date="2022-06-06T00:50:00Z">
        <w:r w:rsidR="00166C1F">
          <w:t>图</w:t>
        </w:r>
        <w:r w:rsidR="00166C1F">
          <w:t xml:space="preserve"> </w:t>
        </w:r>
        <w:r w:rsidR="00166C1F">
          <w:rPr>
            <w:noProof/>
          </w:rPr>
          <w:t>3</w:t>
        </w:r>
        <w:r w:rsidR="00166C1F">
          <w:noBreakHyphen/>
        </w:r>
        <w:r w:rsidR="00166C1F">
          <w:rPr>
            <w:noProof/>
          </w:rPr>
          <w:t>19</w:t>
        </w:r>
      </w:ins>
      <w:del w:id="720"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14</w:delText>
        </w:r>
      </w:del>
      <w:r>
        <w:rPr>
          <w:rFonts w:hint="eastAsia"/>
        </w:rPr>
        <w:fldChar w:fldCharType="end"/>
      </w:r>
      <w:r>
        <w:rPr>
          <w:rFonts w:hint="eastAsia"/>
        </w:rPr>
        <w:t>所示：</w:t>
      </w:r>
    </w:p>
    <w:p w14:paraId="3C3ED914" w14:textId="2B856056" w:rsidR="00700E39" w:rsidRDefault="00700E39">
      <w:pPr>
        <w:pStyle w:val="aff3"/>
        <w:pPrChange w:id="721" w:author="曹 好" w:date="2022-06-05T22:43:00Z">
          <w:pPr>
            <w:spacing w:before="156"/>
            <w:ind w:firstLine="480"/>
          </w:pPr>
        </w:pPrChange>
      </w:pPr>
      <w:r>
        <w:drawing>
          <wp:inline distT="0" distB="0" distL="114300" distR="114300" wp14:anchorId="4B62715C" wp14:editId="504C87C1">
            <wp:extent cx="5448300" cy="234936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9"/>
                    <a:stretch>
                      <a:fillRect/>
                    </a:stretch>
                  </pic:blipFill>
                  <pic:spPr>
                    <a:xfrm>
                      <a:off x="0" y="0"/>
                      <a:ext cx="5461565" cy="2355088"/>
                    </a:xfrm>
                    <a:prstGeom prst="rect">
                      <a:avLst/>
                    </a:prstGeom>
                    <a:noFill/>
                    <a:ln>
                      <a:noFill/>
                    </a:ln>
                  </pic:spPr>
                </pic:pic>
              </a:graphicData>
            </a:graphic>
          </wp:inline>
        </w:drawing>
      </w:r>
    </w:p>
    <w:p w14:paraId="521AA4D0" w14:textId="1731E6C2" w:rsidR="00700E39" w:rsidRDefault="00700E39">
      <w:pPr>
        <w:pStyle w:val="a9"/>
        <w:spacing w:after="312"/>
        <w:pPrChange w:id="722" w:author="曹 好" w:date="2022-06-03T15:37:00Z">
          <w:pPr>
            <w:pStyle w:val="a9"/>
            <w:spacing w:before="156" w:after="312"/>
            <w:ind w:firstLine="420"/>
          </w:pPr>
        </w:pPrChange>
      </w:pPr>
      <w:bookmarkStart w:id="723" w:name="_Ref14808"/>
      <w:r>
        <w:t>图</w:t>
      </w:r>
      <w:r>
        <w:t xml:space="preserve"> </w:t>
      </w:r>
      <w:ins w:id="724" w:author="曹 好" w:date="2022-06-06T00:48:00Z">
        <w:r w:rsidR="00A50EBC">
          <w:fldChar w:fldCharType="begin"/>
        </w:r>
        <w:r w:rsidR="00A50EBC">
          <w:instrText xml:space="preserve"> STYLEREF 1 \s </w:instrText>
        </w:r>
      </w:ins>
      <w:r w:rsidR="00A50EBC">
        <w:fldChar w:fldCharType="separate"/>
      </w:r>
      <w:r w:rsidR="00166C1F">
        <w:rPr>
          <w:noProof/>
        </w:rPr>
        <w:t>3</w:t>
      </w:r>
      <w:ins w:id="725"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26" w:author="曹 好" w:date="2022-06-06T00:50:00Z">
        <w:r w:rsidR="00166C1F">
          <w:rPr>
            <w:noProof/>
          </w:rPr>
          <w:t>19</w:t>
        </w:r>
      </w:ins>
      <w:ins w:id="727" w:author="曹 好" w:date="2022-06-06T00:48:00Z">
        <w:r w:rsidR="00A50EBC">
          <w:fldChar w:fldCharType="end"/>
        </w:r>
      </w:ins>
      <w:del w:id="728"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18</w:delText>
        </w:r>
        <w:r w:rsidR="00B23122" w:rsidDel="00AB2086">
          <w:fldChar w:fldCharType="end"/>
        </w:r>
      </w:del>
      <w:bookmarkEnd w:id="723"/>
      <w:r>
        <w:rPr>
          <w:rFonts w:hint="eastAsia"/>
        </w:rPr>
        <w:t xml:space="preserve"> </w:t>
      </w:r>
      <w:proofErr w:type="gramStart"/>
      <w:r>
        <w:rPr>
          <w:rFonts w:hint="eastAsia"/>
        </w:rPr>
        <w:t>微博博文</w:t>
      </w:r>
      <w:proofErr w:type="gramEnd"/>
      <w:r>
        <w:rPr>
          <w:rFonts w:hint="eastAsia"/>
        </w:rPr>
        <w:t>信息</w:t>
      </w:r>
    </w:p>
    <w:p w14:paraId="6331A384" w14:textId="6921F57F" w:rsidR="00700E39" w:rsidRDefault="00700E39">
      <w:pPr>
        <w:pPrChange w:id="729" w:author="曹 好" w:date="2022-06-03T15:37:00Z">
          <w:pPr>
            <w:spacing w:before="156"/>
            <w:ind w:firstLine="480"/>
          </w:pPr>
        </w:pPrChange>
      </w:pPr>
      <w:proofErr w:type="gramStart"/>
      <w:r>
        <w:rPr>
          <w:rFonts w:hint="eastAsia"/>
        </w:rPr>
        <w:t>微博评论</w:t>
      </w:r>
      <w:proofErr w:type="gramEnd"/>
      <w:r>
        <w:rPr>
          <w:rFonts w:hint="eastAsia"/>
        </w:rPr>
        <w:t>信息包括评论</w:t>
      </w:r>
      <w:r>
        <w:rPr>
          <w:rFonts w:hint="eastAsia"/>
        </w:rPr>
        <w:t>id</w:t>
      </w:r>
      <w:r>
        <w:rPr>
          <w:rFonts w:hint="eastAsia"/>
        </w:rPr>
        <w:t>、发布时间、根评论</w:t>
      </w:r>
      <w:r>
        <w:rPr>
          <w:rFonts w:hint="eastAsia"/>
        </w:rPr>
        <w:t>id</w:t>
      </w:r>
      <w:r>
        <w:rPr>
          <w:rFonts w:hint="eastAsia"/>
        </w:rPr>
        <w:t>、评论</w:t>
      </w:r>
      <w:proofErr w:type="gramStart"/>
      <w:r>
        <w:rPr>
          <w:rFonts w:hint="eastAsia"/>
        </w:rPr>
        <w:t>的微博</w:t>
      </w:r>
      <w:proofErr w:type="gramEnd"/>
      <w:r>
        <w:rPr>
          <w:rFonts w:hint="eastAsia"/>
        </w:rPr>
        <w:t>id</w:t>
      </w:r>
      <w:r>
        <w:rPr>
          <w:rFonts w:hint="eastAsia"/>
        </w:rPr>
        <w:t>、评论用户名、评论用户</w:t>
      </w:r>
      <w:r>
        <w:rPr>
          <w:rFonts w:hint="eastAsia"/>
        </w:rPr>
        <w:t>id</w:t>
      </w:r>
      <w:r>
        <w:rPr>
          <w:rFonts w:hint="eastAsia"/>
        </w:rPr>
        <w:t>、评论用户主页、评论用户性别、评论用户内容。</w:t>
      </w:r>
      <w:proofErr w:type="gramStart"/>
      <w:r>
        <w:rPr>
          <w:rFonts w:hint="eastAsia"/>
        </w:rPr>
        <w:t>微博评论</w:t>
      </w:r>
      <w:proofErr w:type="gramEnd"/>
      <w:r>
        <w:rPr>
          <w:rFonts w:hint="eastAsia"/>
        </w:rPr>
        <w:t>信息如下</w:t>
      </w:r>
      <w:r>
        <w:rPr>
          <w:rFonts w:hint="eastAsia"/>
        </w:rPr>
        <w:fldChar w:fldCharType="begin"/>
      </w:r>
      <w:r>
        <w:rPr>
          <w:rFonts w:hint="eastAsia"/>
        </w:rPr>
        <w:instrText xml:space="preserve"> REF _Ref15344 \h </w:instrText>
      </w:r>
      <w:r>
        <w:rPr>
          <w:rFonts w:hint="eastAsia"/>
        </w:rPr>
      </w:r>
      <w:r>
        <w:rPr>
          <w:rFonts w:hint="eastAsia"/>
        </w:rPr>
        <w:fldChar w:fldCharType="separate"/>
      </w:r>
      <w:ins w:id="730" w:author="曹 好" w:date="2022-06-06T00:50:00Z">
        <w:r w:rsidR="00166C1F">
          <w:t>图</w:t>
        </w:r>
        <w:r w:rsidR="00166C1F">
          <w:t xml:space="preserve"> </w:t>
        </w:r>
        <w:r w:rsidR="00166C1F">
          <w:rPr>
            <w:noProof/>
          </w:rPr>
          <w:t>3</w:t>
        </w:r>
        <w:r w:rsidR="00166C1F">
          <w:noBreakHyphen/>
        </w:r>
        <w:r w:rsidR="00166C1F">
          <w:rPr>
            <w:noProof/>
          </w:rPr>
          <w:t>20</w:t>
        </w:r>
      </w:ins>
      <w:del w:id="731"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15</w:delText>
        </w:r>
      </w:del>
      <w:r>
        <w:rPr>
          <w:rFonts w:hint="eastAsia"/>
        </w:rPr>
        <w:fldChar w:fldCharType="end"/>
      </w:r>
      <w:r>
        <w:rPr>
          <w:rFonts w:hint="eastAsia"/>
        </w:rPr>
        <w:t>所示：</w:t>
      </w:r>
    </w:p>
    <w:p w14:paraId="025AE4A3" w14:textId="3202C4BB" w:rsidR="00700E39" w:rsidRDefault="00700E39">
      <w:pPr>
        <w:pStyle w:val="aff3"/>
        <w:pPrChange w:id="732" w:author="曹 好" w:date="2022-06-05T22:43:00Z">
          <w:pPr>
            <w:spacing w:before="156"/>
            <w:ind w:firstLine="480"/>
          </w:pPr>
        </w:pPrChange>
      </w:pPr>
      <w:r>
        <w:drawing>
          <wp:inline distT="0" distB="0" distL="114300" distR="114300" wp14:anchorId="14D60A34" wp14:editId="5AF792FF">
            <wp:extent cx="5288280" cy="3217232"/>
            <wp:effectExtent l="0" t="0" r="7620" b="254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0"/>
                    <a:stretch>
                      <a:fillRect/>
                    </a:stretch>
                  </pic:blipFill>
                  <pic:spPr>
                    <a:xfrm>
                      <a:off x="0" y="0"/>
                      <a:ext cx="5296090" cy="3221983"/>
                    </a:xfrm>
                    <a:prstGeom prst="rect">
                      <a:avLst/>
                    </a:prstGeom>
                    <a:noFill/>
                    <a:ln>
                      <a:noFill/>
                    </a:ln>
                  </pic:spPr>
                </pic:pic>
              </a:graphicData>
            </a:graphic>
          </wp:inline>
        </w:drawing>
      </w:r>
    </w:p>
    <w:p w14:paraId="7401E0FB" w14:textId="7A506557" w:rsidR="00700E39" w:rsidRDefault="00700E39">
      <w:pPr>
        <w:pStyle w:val="a9"/>
        <w:spacing w:after="312"/>
        <w:rPr>
          <w:rFonts w:eastAsia="宋体"/>
        </w:rPr>
        <w:pPrChange w:id="733" w:author="曹 好" w:date="2022-06-03T15:37:00Z">
          <w:pPr>
            <w:pStyle w:val="a9"/>
            <w:spacing w:before="156" w:after="312"/>
            <w:ind w:firstLine="420"/>
          </w:pPr>
        </w:pPrChange>
      </w:pPr>
      <w:bookmarkStart w:id="734" w:name="_Ref15344"/>
      <w:r>
        <w:t>图</w:t>
      </w:r>
      <w:r>
        <w:t xml:space="preserve"> </w:t>
      </w:r>
      <w:ins w:id="735" w:author="曹 好" w:date="2022-06-06T00:48:00Z">
        <w:r w:rsidR="00A50EBC">
          <w:fldChar w:fldCharType="begin"/>
        </w:r>
        <w:r w:rsidR="00A50EBC">
          <w:instrText xml:space="preserve"> STYLEREF 1 \s </w:instrText>
        </w:r>
      </w:ins>
      <w:r w:rsidR="00A50EBC">
        <w:fldChar w:fldCharType="separate"/>
      </w:r>
      <w:r w:rsidR="00166C1F">
        <w:rPr>
          <w:noProof/>
        </w:rPr>
        <w:t>3</w:t>
      </w:r>
      <w:ins w:id="736"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37" w:author="曹 好" w:date="2022-06-06T00:50:00Z">
        <w:r w:rsidR="00166C1F">
          <w:rPr>
            <w:noProof/>
          </w:rPr>
          <w:t>20</w:t>
        </w:r>
      </w:ins>
      <w:ins w:id="738" w:author="曹 好" w:date="2022-06-06T00:48:00Z">
        <w:r w:rsidR="00A50EBC">
          <w:fldChar w:fldCharType="end"/>
        </w:r>
      </w:ins>
      <w:del w:id="739"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19</w:delText>
        </w:r>
        <w:r w:rsidR="00B23122" w:rsidDel="00AB2086">
          <w:fldChar w:fldCharType="end"/>
        </w:r>
      </w:del>
      <w:bookmarkEnd w:id="734"/>
      <w:r>
        <w:rPr>
          <w:rFonts w:hint="eastAsia"/>
        </w:rPr>
        <w:t xml:space="preserve"> </w:t>
      </w:r>
      <w:proofErr w:type="gramStart"/>
      <w:r>
        <w:rPr>
          <w:rFonts w:hint="eastAsia"/>
        </w:rPr>
        <w:t>微博评论</w:t>
      </w:r>
      <w:proofErr w:type="gramEnd"/>
      <w:r>
        <w:rPr>
          <w:rFonts w:hint="eastAsia"/>
        </w:rPr>
        <w:t>信息</w:t>
      </w:r>
    </w:p>
    <w:p w14:paraId="0720FDFE" w14:textId="77777777" w:rsidR="00700E39" w:rsidRPr="0014208E" w:rsidRDefault="00700E39">
      <w:pPr>
        <w:pStyle w:val="3"/>
        <w:pPrChange w:id="740" w:author="曹 好" w:date="2022-06-03T15:37:00Z">
          <w:pPr>
            <w:pStyle w:val="3"/>
            <w:spacing w:before="156"/>
            <w:ind w:firstLine="562"/>
          </w:pPr>
        </w:pPrChange>
      </w:pPr>
      <w:r w:rsidRPr="0014208E">
        <w:rPr>
          <w:rFonts w:hint="eastAsia"/>
        </w:rPr>
        <w:lastRenderedPageBreak/>
        <w:t>爬虫具体实现</w:t>
      </w:r>
    </w:p>
    <w:p w14:paraId="17BCA69C" w14:textId="77777777" w:rsidR="00700E39" w:rsidRDefault="00700E39">
      <w:pPr>
        <w:pPrChange w:id="741" w:author="曹 好" w:date="2022-06-03T15:37:00Z">
          <w:pPr>
            <w:spacing w:before="156"/>
            <w:ind w:firstLine="480"/>
          </w:pPr>
        </w:pPrChange>
      </w:pPr>
      <w:r>
        <w:rPr>
          <w:rFonts w:hint="eastAsia"/>
        </w:rPr>
        <w:t>本系统爬虫基于</w:t>
      </w:r>
      <w:r>
        <w:rPr>
          <w:rFonts w:hint="eastAsia"/>
        </w:rPr>
        <w:t>Scrapy</w:t>
      </w:r>
      <w:r>
        <w:rPr>
          <w:rFonts w:hint="eastAsia"/>
        </w:rPr>
        <w:t>框架，对</w:t>
      </w:r>
      <w:proofErr w:type="gramStart"/>
      <w:r>
        <w:rPr>
          <w:rFonts w:hint="eastAsia"/>
        </w:rPr>
        <w:t>微博上</w:t>
      </w:r>
      <w:proofErr w:type="gramEnd"/>
      <w:r>
        <w:rPr>
          <w:rFonts w:hint="eastAsia"/>
        </w:rPr>
        <w:t>可能存在的诈骗信息进行关键词搜索，提取网站数据，存储进</w:t>
      </w:r>
      <w:proofErr w:type="spellStart"/>
      <w:r>
        <w:rPr>
          <w:rFonts w:hint="eastAsia"/>
        </w:rPr>
        <w:t>mysql</w:t>
      </w:r>
      <w:proofErr w:type="spellEnd"/>
      <w:r>
        <w:rPr>
          <w:rFonts w:hint="eastAsia"/>
        </w:rPr>
        <w:t>数据库中。</w:t>
      </w:r>
    </w:p>
    <w:p w14:paraId="3B505E07" w14:textId="72EC69A2" w:rsidR="00700E39" w:rsidRDefault="00700E39">
      <w:pPr>
        <w:pPrChange w:id="742" w:author="曹 好" w:date="2022-06-03T15:37:00Z">
          <w:pPr>
            <w:spacing w:before="156"/>
            <w:ind w:firstLine="480"/>
          </w:pPr>
        </w:pPrChange>
      </w:pPr>
      <w:r>
        <w:rPr>
          <w:rFonts w:hint="eastAsia"/>
        </w:rPr>
        <w:t>考虑到系统开发是面向公安系统的，且社交网络上的诈骗信息层出不穷，更新速度较快，因此采取分布式爬虫提高</w:t>
      </w:r>
      <w:proofErr w:type="gramStart"/>
      <w:r>
        <w:rPr>
          <w:rFonts w:hint="eastAsia"/>
        </w:rPr>
        <w:t>数据爬取效率</w:t>
      </w:r>
      <w:proofErr w:type="gramEnd"/>
      <w:r>
        <w:rPr>
          <w:rFonts w:hint="eastAsia"/>
        </w:rPr>
        <w:t>。如</w:t>
      </w:r>
      <w:r>
        <w:rPr>
          <w:rFonts w:hint="eastAsia"/>
        </w:rPr>
        <w:fldChar w:fldCharType="begin"/>
      </w:r>
      <w:r>
        <w:rPr>
          <w:rFonts w:hint="eastAsia"/>
        </w:rPr>
        <w:instrText xml:space="preserve"> REF _Ref17425 \h </w:instrText>
      </w:r>
      <w:r>
        <w:rPr>
          <w:rFonts w:hint="eastAsia"/>
        </w:rPr>
      </w:r>
      <w:r>
        <w:rPr>
          <w:rFonts w:hint="eastAsia"/>
        </w:rPr>
        <w:fldChar w:fldCharType="separate"/>
      </w:r>
      <w:ins w:id="743" w:author="曹 好" w:date="2022-06-06T00:50:00Z">
        <w:r w:rsidR="00166C1F">
          <w:t>图</w:t>
        </w:r>
        <w:r w:rsidR="00166C1F">
          <w:t xml:space="preserve"> </w:t>
        </w:r>
        <w:r w:rsidR="00166C1F">
          <w:rPr>
            <w:noProof/>
          </w:rPr>
          <w:t>3</w:t>
        </w:r>
        <w:r w:rsidR="00166C1F">
          <w:noBreakHyphen/>
        </w:r>
        <w:r w:rsidR="00166C1F">
          <w:rPr>
            <w:noProof/>
          </w:rPr>
          <w:t>21</w:t>
        </w:r>
      </w:ins>
      <w:del w:id="744" w:author="曹 好" w:date="2022-06-03T16:35:00Z">
        <w:r w:rsidR="00165450" w:rsidDel="00AB2086">
          <w:delText>图</w:delText>
        </w:r>
        <w:r w:rsidR="00165450" w:rsidDel="00AB2086">
          <w:delText xml:space="preserve"> </w:delText>
        </w:r>
        <w:r w:rsidR="00165450" w:rsidDel="00AB2086">
          <w:rPr>
            <w:noProof/>
          </w:rPr>
          <w:delText>2</w:delText>
        </w:r>
        <w:r w:rsidR="00165450" w:rsidDel="00AB2086">
          <w:noBreakHyphen/>
        </w:r>
        <w:r w:rsidR="00165450" w:rsidDel="00AB2086">
          <w:rPr>
            <w:noProof/>
          </w:rPr>
          <w:delText>16</w:delText>
        </w:r>
      </w:del>
      <w:r>
        <w:rPr>
          <w:rFonts w:hint="eastAsia"/>
        </w:rPr>
        <w:fldChar w:fldCharType="end"/>
      </w:r>
      <w:r>
        <w:rPr>
          <w:rFonts w:hint="eastAsia"/>
        </w:rPr>
        <w:t>所示，</w:t>
      </w:r>
      <w:r>
        <w:rPr>
          <w:rFonts w:hint="eastAsia"/>
        </w:rPr>
        <w:t>Master</w:t>
      </w:r>
      <w:proofErr w:type="gramStart"/>
      <w:r>
        <w:rPr>
          <w:rFonts w:hint="eastAsia"/>
        </w:rPr>
        <w:t>端作为</w:t>
      </w:r>
      <w:proofErr w:type="gramEnd"/>
      <w:r>
        <w:rPr>
          <w:rFonts w:hint="eastAsia"/>
        </w:rPr>
        <w:t>核心服务器，会搭建一个数据库，负责</w:t>
      </w:r>
      <w:proofErr w:type="spellStart"/>
      <w:r>
        <w:rPr>
          <w:rFonts w:hint="eastAsia"/>
        </w:rPr>
        <w:t>url</w:t>
      </w:r>
      <w:proofErr w:type="spellEnd"/>
      <w:r>
        <w:rPr>
          <w:rFonts w:hint="eastAsia"/>
        </w:rPr>
        <w:t>指纹判重、</w:t>
      </w:r>
      <w:r>
        <w:rPr>
          <w:rFonts w:hint="eastAsia"/>
        </w:rPr>
        <w:t>Request</w:t>
      </w:r>
      <w:r>
        <w:rPr>
          <w:rFonts w:hint="eastAsia"/>
        </w:rPr>
        <w:t>请求的分配以及数据的存储；</w:t>
      </w:r>
      <w:r>
        <w:rPr>
          <w:rFonts w:hint="eastAsia"/>
        </w:rPr>
        <w:t>Slaver</w:t>
      </w:r>
      <w:r>
        <w:rPr>
          <w:rFonts w:hint="eastAsia"/>
        </w:rPr>
        <w:t>作为爬虫程序执行端，主要负责执行爬虫</w:t>
      </w:r>
      <w:proofErr w:type="gramStart"/>
      <w:r>
        <w:rPr>
          <w:rFonts w:hint="eastAsia"/>
        </w:rPr>
        <w:t>程序爬取数据</w:t>
      </w:r>
      <w:proofErr w:type="gramEnd"/>
      <w:r>
        <w:rPr>
          <w:rFonts w:hint="eastAsia"/>
        </w:rPr>
        <w:t>，并</w:t>
      </w:r>
      <w:proofErr w:type="gramStart"/>
      <w:r>
        <w:rPr>
          <w:rFonts w:hint="eastAsia"/>
        </w:rPr>
        <w:t>将爬取过程</w:t>
      </w:r>
      <w:proofErr w:type="gramEnd"/>
      <w:r>
        <w:rPr>
          <w:rFonts w:hint="eastAsia"/>
        </w:rPr>
        <w:t>中新的</w:t>
      </w:r>
      <w:r>
        <w:rPr>
          <w:rFonts w:hint="eastAsia"/>
        </w:rPr>
        <w:t>Request</w:t>
      </w:r>
      <w:r>
        <w:rPr>
          <w:rFonts w:hint="eastAsia"/>
        </w:rPr>
        <w:t>提交到</w:t>
      </w:r>
      <w:r>
        <w:rPr>
          <w:rFonts w:hint="eastAsia"/>
        </w:rPr>
        <w:t>Master</w:t>
      </w:r>
      <w:r>
        <w:rPr>
          <w:rFonts w:hint="eastAsia"/>
        </w:rPr>
        <w:t>的数据库中。</w:t>
      </w:r>
    </w:p>
    <w:p w14:paraId="15340498" w14:textId="64635988" w:rsidR="00700E39" w:rsidRDefault="00700E39">
      <w:pPr>
        <w:pStyle w:val="aff3"/>
        <w:pPrChange w:id="745" w:author="曹 好" w:date="2022-06-05T22:43:00Z">
          <w:pPr>
            <w:spacing w:before="156"/>
            <w:ind w:firstLine="480"/>
            <w:jc w:val="center"/>
          </w:pPr>
        </w:pPrChange>
      </w:pPr>
      <w:del w:id="746" w:author="曹 好" w:date="2022-06-05T22:22:00Z">
        <w:r w:rsidDel="00403A45">
          <w:drawing>
            <wp:inline distT="0" distB="0" distL="114300" distR="114300" wp14:anchorId="567967BF" wp14:editId="35062BA9">
              <wp:extent cx="5595620" cy="3000375"/>
              <wp:effectExtent l="0" t="0" r="5080" b="952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1"/>
                      <a:stretch>
                        <a:fillRect/>
                      </a:stretch>
                    </pic:blipFill>
                    <pic:spPr>
                      <a:xfrm>
                        <a:off x="0" y="0"/>
                        <a:ext cx="5595620" cy="3000375"/>
                      </a:xfrm>
                      <a:prstGeom prst="rect">
                        <a:avLst/>
                      </a:prstGeom>
                      <a:noFill/>
                      <a:ln>
                        <a:noFill/>
                      </a:ln>
                    </pic:spPr>
                  </pic:pic>
                </a:graphicData>
              </a:graphic>
            </wp:inline>
          </w:drawing>
        </w:r>
      </w:del>
      <w:ins w:id="747" w:author="曹 好" w:date="2022-06-05T22:22:00Z">
        <w:r w:rsidR="00403A45">
          <w:object w:dxaOrig="15241" w:dyaOrig="9085" w14:anchorId="6A08A5AB">
            <v:shape id="_x0000_i1036" type="#_x0000_t75" style="width:407.4pt;height:243.6pt" o:ole="">
              <v:imagedata r:id="rId72" o:title=""/>
            </v:shape>
            <o:OLEObject Type="Embed" ProgID="Visio.Drawing.15" ShapeID="_x0000_i1036" DrawAspect="Content" ObjectID="_1716013253" r:id="rId73"/>
          </w:object>
        </w:r>
      </w:ins>
    </w:p>
    <w:p w14:paraId="07A0EABA" w14:textId="3A5D594A" w:rsidR="00700E39" w:rsidRDefault="00700E39">
      <w:pPr>
        <w:pStyle w:val="a9"/>
        <w:spacing w:after="312"/>
        <w:rPr>
          <w:rFonts w:eastAsia="宋体"/>
        </w:rPr>
        <w:pPrChange w:id="748" w:author="曹 好" w:date="2022-06-03T15:37:00Z">
          <w:pPr>
            <w:pStyle w:val="a9"/>
            <w:spacing w:before="156" w:after="312"/>
            <w:ind w:firstLine="420"/>
          </w:pPr>
        </w:pPrChange>
      </w:pPr>
      <w:bookmarkStart w:id="749" w:name="_Ref17425"/>
      <w:r>
        <w:t>图</w:t>
      </w:r>
      <w:r>
        <w:t xml:space="preserve"> </w:t>
      </w:r>
      <w:ins w:id="750" w:author="曹 好" w:date="2022-06-06T00:48:00Z">
        <w:r w:rsidR="00A50EBC">
          <w:fldChar w:fldCharType="begin"/>
        </w:r>
        <w:r w:rsidR="00A50EBC">
          <w:instrText xml:space="preserve"> STYLEREF 1 \s </w:instrText>
        </w:r>
      </w:ins>
      <w:r w:rsidR="00A50EBC">
        <w:fldChar w:fldCharType="separate"/>
      </w:r>
      <w:r w:rsidR="00166C1F">
        <w:rPr>
          <w:noProof/>
        </w:rPr>
        <w:t>3</w:t>
      </w:r>
      <w:ins w:id="751" w:author="曹 好" w:date="2022-06-06T00:48:00Z">
        <w:r w:rsidR="00A50EBC">
          <w:fldChar w:fldCharType="end"/>
        </w:r>
        <w:r w:rsidR="00A50EBC">
          <w:noBreakHyphen/>
        </w:r>
        <w:r w:rsidR="00A50EBC">
          <w:fldChar w:fldCharType="begin"/>
        </w:r>
        <w:r w:rsidR="00A50EBC">
          <w:instrText xml:space="preserve"> SEQ </w:instrText>
        </w:r>
        <w:r w:rsidR="00A50EBC">
          <w:instrText>图</w:instrText>
        </w:r>
        <w:r w:rsidR="00A50EBC">
          <w:instrText xml:space="preserve"> \* ARABIC \s 1 </w:instrText>
        </w:r>
      </w:ins>
      <w:r w:rsidR="00A50EBC">
        <w:fldChar w:fldCharType="separate"/>
      </w:r>
      <w:ins w:id="752" w:author="曹 好" w:date="2022-06-06T00:50:00Z">
        <w:r w:rsidR="00166C1F">
          <w:rPr>
            <w:noProof/>
          </w:rPr>
          <w:t>21</w:t>
        </w:r>
      </w:ins>
      <w:ins w:id="753" w:author="曹 好" w:date="2022-06-06T00:48:00Z">
        <w:r w:rsidR="00A50EBC">
          <w:fldChar w:fldCharType="end"/>
        </w:r>
      </w:ins>
      <w:del w:id="754" w:author="曹 好" w:date="2022-06-03T16:34:00Z">
        <w:r w:rsidR="00A24C45" w:rsidDel="00AB2086">
          <w:fldChar w:fldCharType="begin"/>
        </w:r>
        <w:r w:rsidR="00A24C45" w:rsidDel="00AB2086">
          <w:delInstrText xml:space="preserve"> STYLEREF 1 \s </w:delInstrText>
        </w:r>
        <w:r w:rsidR="00A24C45" w:rsidDel="00AB2086">
          <w:fldChar w:fldCharType="separate"/>
        </w:r>
        <w:r w:rsidR="00B23122" w:rsidDel="00AB2086">
          <w:rPr>
            <w:noProof/>
          </w:rPr>
          <w:delText>2</w:delText>
        </w:r>
        <w:r w:rsidR="00A24C45" w:rsidDel="00AB2086">
          <w:rPr>
            <w:noProof/>
          </w:rPr>
          <w:fldChar w:fldCharType="end"/>
        </w:r>
        <w:r w:rsidR="00B23122" w:rsidDel="00AB2086">
          <w:noBreakHyphen/>
        </w:r>
        <w:r w:rsidR="00B23122" w:rsidDel="00AB2086">
          <w:fldChar w:fldCharType="begin"/>
        </w:r>
        <w:r w:rsidR="00B23122" w:rsidDel="00AB2086">
          <w:delInstrText xml:space="preserve"> SEQ </w:delInstrText>
        </w:r>
        <w:r w:rsidR="00B23122" w:rsidDel="00AB2086">
          <w:delInstrText>图</w:delInstrText>
        </w:r>
        <w:r w:rsidR="00B23122" w:rsidDel="00AB2086">
          <w:delInstrText xml:space="preserve"> \* ARABIC \s 1 </w:delInstrText>
        </w:r>
        <w:r w:rsidR="00B23122" w:rsidDel="00AB2086">
          <w:fldChar w:fldCharType="separate"/>
        </w:r>
        <w:r w:rsidR="00B23122" w:rsidDel="00AB2086">
          <w:rPr>
            <w:noProof/>
          </w:rPr>
          <w:delText>20</w:delText>
        </w:r>
        <w:r w:rsidR="00B23122" w:rsidDel="00AB2086">
          <w:fldChar w:fldCharType="end"/>
        </w:r>
      </w:del>
      <w:bookmarkEnd w:id="749"/>
      <w:r>
        <w:rPr>
          <w:rFonts w:hint="eastAsia"/>
        </w:rPr>
        <w:t>分布式爬虫架构</w:t>
      </w:r>
    </w:p>
    <w:p w14:paraId="43599B31" w14:textId="77777777" w:rsidR="00700E39" w:rsidRDefault="00700E39">
      <w:pPr>
        <w:pPrChange w:id="755" w:author="曹 好" w:date="2022-06-03T15:37:00Z">
          <w:pPr>
            <w:autoSpaceDE w:val="0"/>
            <w:autoSpaceDN w:val="0"/>
            <w:adjustRightInd w:val="0"/>
            <w:spacing w:before="156"/>
            <w:ind w:firstLine="480"/>
          </w:pPr>
        </w:pPrChange>
      </w:pPr>
      <w:proofErr w:type="gramStart"/>
      <w:r>
        <w:rPr>
          <w:rFonts w:hint="eastAsia"/>
        </w:rPr>
        <w:t>微博爬虫</w:t>
      </w:r>
      <w:proofErr w:type="gramEnd"/>
      <w:r>
        <w:rPr>
          <w:rFonts w:hint="eastAsia"/>
        </w:rPr>
        <w:t>工作流程如下：</w:t>
      </w:r>
    </w:p>
    <w:p w14:paraId="5FA3746D" w14:textId="77777777" w:rsidR="00700E39" w:rsidRDefault="00700E39">
      <w:pPr>
        <w:pStyle w:val="ab"/>
        <w:numPr>
          <w:ilvl w:val="0"/>
          <w:numId w:val="6"/>
        </w:numPr>
        <w:ind w:firstLineChars="0"/>
        <w:pPrChange w:id="756" w:author="曹 好" w:date="2022-06-03T15:37:00Z">
          <w:pPr>
            <w:numPr>
              <w:numId w:val="6"/>
            </w:numPr>
            <w:autoSpaceDE w:val="0"/>
            <w:autoSpaceDN w:val="0"/>
            <w:adjustRightInd w:val="0"/>
            <w:spacing w:before="156"/>
            <w:ind w:left="845" w:firstLine="480"/>
          </w:pPr>
        </w:pPrChange>
      </w:pPr>
      <w:r>
        <w:rPr>
          <w:rFonts w:hint="eastAsia"/>
        </w:rPr>
        <w:t>选取一部分关键词，将这些关键词放入待搜索列表中。</w:t>
      </w:r>
    </w:p>
    <w:p w14:paraId="1CB65A55" w14:textId="77777777" w:rsidR="00700E39" w:rsidRDefault="00700E39">
      <w:pPr>
        <w:pStyle w:val="ab"/>
        <w:numPr>
          <w:ilvl w:val="0"/>
          <w:numId w:val="6"/>
        </w:numPr>
        <w:ind w:firstLineChars="0"/>
        <w:pPrChange w:id="757" w:author="曹 好" w:date="2022-06-03T15:37:00Z">
          <w:pPr>
            <w:numPr>
              <w:numId w:val="6"/>
            </w:numPr>
            <w:autoSpaceDE w:val="0"/>
            <w:autoSpaceDN w:val="0"/>
            <w:adjustRightInd w:val="0"/>
            <w:spacing w:before="156"/>
            <w:ind w:left="845" w:firstLine="480"/>
          </w:pPr>
        </w:pPrChange>
      </w:pPr>
      <w:r>
        <w:rPr>
          <w:rFonts w:hint="eastAsia"/>
        </w:rPr>
        <w:t>依次对搜索列表中的关键词组成</w:t>
      </w:r>
      <w:proofErr w:type="spellStart"/>
      <w:r>
        <w:rPr>
          <w:rFonts w:hint="eastAsia"/>
        </w:rPr>
        <w:t>url</w:t>
      </w:r>
      <w:proofErr w:type="spellEnd"/>
      <w:r>
        <w:rPr>
          <w:rFonts w:hint="eastAsia"/>
        </w:rPr>
        <w:t>，向服务器发送请求。</w:t>
      </w:r>
    </w:p>
    <w:p w14:paraId="1AB43577" w14:textId="77777777" w:rsidR="00700E39" w:rsidRDefault="00700E39">
      <w:pPr>
        <w:pStyle w:val="ab"/>
        <w:numPr>
          <w:ilvl w:val="0"/>
          <w:numId w:val="6"/>
        </w:numPr>
        <w:ind w:firstLineChars="0"/>
        <w:pPrChange w:id="758" w:author="曹 好" w:date="2022-06-03T15:37:00Z">
          <w:pPr>
            <w:numPr>
              <w:numId w:val="6"/>
            </w:numPr>
            <w:autoSpaceDE w:val="0"/>
            <w:autoSpaceDN w:val="0"/>
            <w:adjustRightInd w:val="0"/>
            <w:spacing w:before="156"/>
            <w:ind w:left="845" w:firstLine="480"/>
          </w:pPr>
        </w:pPrChange>
      </w:pPr>
      <w:r>
        <w:rPr>
          <w:rFonts w:hint="eastAsia"/>
        </w:rPr>
        <w:t>获取响应内容，若</w:t>
      </w:r>
      <w:proofErr w:type="gramStart"/>
      <w:r>
        <w:rPr>
          <w:rFonts w:hint="eastAsia"/>
        </w:rPr>
        <w:t>正常响应</w:t>
      </w:r>
      <w:proofErr w:type="gramEnd"/>
      <w:r>
        <w:rPr>
          <w:rFonts w:hint="eastAsia"/>
        </w:rPr>
        <w:t>则得到对应的网页数据。</w:t>
      </w:r>
    </w:p>
    <w:p w14:paraId="0E73CDC1" w14:textId="77777777" w:rsidR="00700E39" w:rsidRDefault="00700E39">
      <w:pPr>
        <w:pStyle w:val="ab"/>
        <w:numPr>
          <w:ilvl w:val="0"/>
          <w:numId w:val="6"/>
        </w:numPr>
        <w:ind w:firstLineChars="0"/>
        <w:pPrChange w:id="759" w:author="曹 好" w:date="2022-06-03T15:37:00Z">
          <w:pPr>
            <w:numPr>
              <w:numId w:val="6"/>
            </w:numPr>
            <w:autoSpaceDE w:val="0"/>
            <w:autoSpaceDN w:val="0"/>
            <w:adjustRightInd w:val="0"/>
            <w:spacing w:before="156"/>
            <w:ind w:left="845" w:firstLine="480"/>
          </w:pPr>
        </w:pPrChange>
      </w:pPr>
      <w:r>
        <w:rPr>
          <w:rFonts w:hint="eastAsia"/>
        </w:rPr>
        <w:t>解析内容，含有博文的网页类型为</w:t>
      </w:r>
      <w:r>
        <w:rPr>
          <w:rFonts w:hint="eastAsia"/>
        </w:rPr>
        <w:t>HTML</w:t>
      </w:r>
      <w:r>
        <w:rPr>
          <w:rFonts w:hint="eastAsia"/>
        </w:rPr>
        <w:t>文件，利用</w:t>
      </w:r>
      <w:proofErr w:type="spellStart"/>
      <w:r>
        <w:rPr>
          <w:rFonts w:hint="eastAsia"/>
        </w:rPr>
        <w:t>xpath</w:t>
      </w:r>
      <w:proofErr w:type="spellEnd"/>
      <w:r>
        <w:rPr>
          <w:rFonts w:hint="eastAsia"/>
        </w:rPr>
        <w:t>对其进行解析，获得一系列的博文信息。</w:t>
      </w:r>
    </w:p>
    <w:p w14:paraId="0BA92F72" w14:textId="77777777" w:rsidR="00700E39" w:rsidRDefault="00700E39">
      <w:pPr>
        <w:pStyle w:val="ab"/>
        <w:numPr>
          <w:ilvl w:val="0"/>
          <w:numId w:val="6"/>
        </w:numPr>
        <w:ind w:firstLineChars="0"/>
        <w:pPrChange w:id="760" w:author="曹 好" w:date="2022-06-03T15:37:00Z">
          <w:pPr>
            <w:numPr>
              <w:numId w:val="6"/>
            </w:numPr>
            <w:autoSpaceDE w:val="0"/>
            <w:autoSpaceDN w:val="0"/>
            <w:adjustRightInd w:val="0"/>
            <w:spacing w:before="156"/>
            <w:ind w:left="845" w:firstLine="480"/>
          </w:pPr>
        </w:pPrChange>
      </w:pPr>
      <w:r>
        <w:rPr>
          <w:rFonts w:hint="eastAsia"/>
        </w:rPr>
        <w:t>根据获取的</w:t>
      </w:r>
      <w:proofErr w:type="gramStart"/>
      <w:r>
        <w:rPr>
          <w:rFonts w:hint="eastAsia"/>
        </w:rPr>
        <w:t>一系列微博</w:t>
      </w:r>
      <w:proofErr w:type="gramEnd"/>
      <w:r>
        <w:rPr>
          <w:rFonts w:hint="eastAsia"/>
        </w:rPr>
        <w:t>id</w:t>
      </w:r>
      <w:r>
        <w:rPr>
          <w:rFonts w:hint="eastAsia"/>
        </w:rPr>
        <w:t>重新构造</w:t>
      </w:r>
      <w:proofErr w:type="spellStart"/>
      <w:r>
        <w:rPr>
          <w:rFonts w:hint="eastAsia"/>
        </w:rPr>
        <w:t>url</w:t>
      </w:r>
      <w:proofErr w:type="spellEnd"/>
      <w:r>
        <w:rPr>
          <w:rFonts w:hint="eastAsia"/>
        </w:rPr>
        <w:t>，放入待请求列表中。</w:t>
      </w:r>
    </w:p>
    <w:p w14:paraId="748DE314" w14:textId="77777777" w:rsidR="00700E39" w:rsidRDefault="00700E39">
      <w:pPr>
        <w:pStyle w:val="ab"/>
        <w:numPr>
          <w:ilvl w:val="0"/>
          <w:numId w:val="6"/>
        </w:numPr>
        <w:ind w:firstLineChars="0"/>
        <w:pPrChange w:id="761" w:author="曹 好" w:date="2022-06-03T15:37:00Z">
          <w:pPr>
            <w:numPr>
              <w:numId w:val="6"/>
            </w:numPr>
            <w:autoSpaceDE w:val="0"/>
            <w:autoSpaceDN w:val="0"/>
            <w:adjustRightInd w:val="0"/>
            <w:spacing w:before="156"/>
            <w:ind w:left="845" w:firstLine="480"/>
          </w:pPr>
        </w:pPrChange>
      </w:pPr>
      <w:r>
        <w:rPr>
          <w:rFonts w:hint="eastAsia"/>
        </w:rPr>
        <w:t>向服务器再次发送请求。</w:t>
      </w:r>
    </w:p>
    <w:p w14:paraId="024D7F17" w14:textId="77777777" w:rsidR="00700E39" w:rsidRDefault="00700E39">
      <w:pPr>
        <w:pStyle w:val="ab"/>
        <w:numPr>
          <w:ilvl w:val="0"/>
          <w:numId w:val="6"/>
        </w:numPr>
        <w:ind w:firstLineChars="0"/>
        <w:pPrChange w:id="762" w:author="曹 好" w:date="2022-06-03T15:37:00Z">
          <w:pPr>
            <w:numPr>
              <w:numId w:val="6"/>
            </w:numPr>
            <w:autoSpaceDE w:val="0"/>
            <w:autoSpaceDN w:val="0"/>
            <w:adjustRightInd w:val="0"/>
            <w:spacing w:before="156"/>
            <w:ind w:left="845" w:firstLine="480"/>
          </w:pPr>
        </w:pPrChange>
      </w:pPr>
      <w:r>
        <w:rPr>
          <w:rFonts w:hint="eastAsia"/>
        </w:rPr>
        <w:t>获取响应内容，若</w:t>
      </w:r>
      <w:proofErr w:type="gramStart"/>
      <w:r>
        <w:rPr>
          <w:rFonts w:hint="eastAsia"/>
        </w:rPr>
        <w:t>正常响应</w:t>
      </w:r>
      <w:proofErr w:type="gramEnd"/>
      <w:r>
        <w:rPr>
          <w:rFonts w:hint="eastAsia"/>
        </w:rPr>
        <w:t>则得到对应的网页数据。</w:t>
      </w:r>
    </w:p>
    <w:p w14:paraId="72113C8A" w14:textId="77777777" w:rsidR="00700E39" w:rsidRDefault="00700E39">
      <w:pPr>
        <w:pStyle w:val="ab"/>
        <w:numPr>
          <w:ilvl w:val="0"/>
          <w:numId w:val="6"/>
        </w:numPr>
        <w:ind w:firstLineChars="0"/>
        <w:pPrChange w:id="763" w:author="曹 好" w:date="2022-06-03T15:37:00Z">
          <w:pPr>
            <w:numPr>
              <w:numId w:val="6"/>
            </w:numPr>
            <w:autoSpaceDE w:val="0"/>
            <w:autoSpaceDN w:val="0"/>
            <w:adjustRightInd w:val="0"/>
            <w:spacing w:before="156"/>
            <w:ind w:left="845" w:firstLine="480"/>
          </w:pPr>
        </w:pPrChange>
      </w:pPr>
      <w:r>
        <w:rPr>
          <w:rFonts w:hint="eastAsia"/>
        </w:rPr>
        <w:lastRenderedPageBreak/>
        <w:t>解析内容，</w:t>
      </w:r>
      <w:proofErr w:type="gramStart"/>
      <w:r>
        <w:rPr>
          <w:rFonts w:hint="eastAsia"/>
        </w:rPr>
        <w:t>微博评论</w:t>
      </w:r>
      <w:proofErr w:type="gramEnd"/>
      <w:r>
        <w:rPr>
          <w:rFonts w:hint="eastAsia"/>
        </w:rPr>
        <w:t>信息网页类型为</w:t>
      </w:r>
      <w:r>
        <w:rPr>
          <w:rFonts w:hint="eastAsia"/>
        </w:rPr>
        <w:t>JSON</w:t>
      </w:r>
      <w:r>
        <w:rPr>
          <w:rFonts w:hint="eastAsia"/>
        </w:rPr>
        <w:t>文件，直接转换呈</w:t>
      </w:r>
      <w:r>
        <w:rPr>
          <w:rFonts w:hint="eastAsia"/>
        </w:rPr>
        <w:t>JSON</w:t>
      </w:r>
      <w:r>
        <w:rPr>
          <w:rFonts w:hint="eastAsia"/>
        </w:rPr>
        <w:t>对象进行解析，获取一系列的评论信息。</w:t>
      </w:r>
    </w:p>
    <w:p w14:paraId="1A4C7A44" w14:textId="77777777" w:rsidR="00700E39" w:rsidRDefault="00700E39">
      <w:pPr>
        <w:pStyle w:val="ab"/>
        <w:numPr>
          <w:ilvl w:val="0"/>
          <w:numId w:val="6"/>
        </w:numPr>
        <w:ind w:firstLineChars="0"/>
        <w:pPrChange w:id="764" w:author="曹 好" w:date="2022-06-03T15:37:00Z">
          <w:pPr>
            <w:numPr>
              <w:numId w:val="6"/>
            </w:numPr>
            <w:autoSpaceDE w:val="0"/>
            <w:autoSpaceDN w:val="0"/>
            <w:adjustRightInd w:val="0"/>
            <w:spacing w:before="156"/>
            <w:ind w:left="845" w:firstLine="480"/>
          </w:pPr>
        </w:pPrChange>
      </w:pPr>
      <w:r>
        <w:rPr>
          <w:rFonts w:hint="eastAsia"/>
        </w:rPr>
        <w:t>将获取的博文信息保存到</w:t>
      </w:r>
      <w:proofErr w:type="spellStart"/>
      <w:r>
        <w:rPr>
          <w:rFonts w:hint="eastAsia"/>
        </w:rPr>
        <w:t>mysql</w:t>
      </w:r>
      <w:proofErr w:type="spellEnd"/>
      <w:r>
        <w:rPr>
          <w:rFonts w:hint="eastAsia"/>
        </w:rPr>
        <w:t>数据库中。</w:t>
      </w:r>
    </w:p>
    <w:p w14:paraId="02FB3E20" w14:textId="34703534" w:rsidR="00700E39" w:rsidRDefault="00700E39">
      <w:pPr>
        <w:pStyle w:val="aff3"/>
        <w:pPrChange w:id="765" w:author="曹 好" w:date="2022-06-05T22:43:00Z">
          <w:pPr>
            <w:autoSpaceDE w:val="0"/>
            <w:autoSpaceDN w:val="0"/>
            <w:adjustRightInd w:val="0"/>
            <w:spacing w:before="156"/>
            <w:ind w:firstLine="480"/>
            <w:jc w:val="center"/>
          </w:pPr>
        </w:pPrChange>
      </w:pPr>
      <w:del w:id="766" w:author="曹 好" w:date="2022-06-05T22:23:00Z">
        <w:r w:rsidDel="00403A45">
          <w:drawing>
            <wp:inline distT="0" distB="0" distL="114300" distR="114300" wp14:anchorId="027EBF78" wp14:editId="7A8EA54B">
              <wp:extent cx="2413000" cy="3473450"/>
              <wp:effectExtent l="0" t="0" r="6350" b="1270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4"/>
                      <a:stretch>
                        <a:fillRect/>
                      </a:stretch>
                    </pic:blipFill>
                    <pic:spPr>
                      <a:xfrm>
                        <a:off x="0" y="0"/>
                        <a:ext cx="2413000" cy="3473450"/>
                      </a:xfrm>
                      <a:prstGeom prst="rect">
                        <a:avLst/>
                      </a:prstGeom>
                      <a:noFill/>
                      <a:ln>
                        <a:noFill/>
                      </a:ln>
                    </pic:spPr>
                  </pic:pic>
                </a:graphicData>
              </a:graphic>
            </wp:inline>
          </w:drawing>
        </w:r>
      </w:del>
      <w:ins w:id="767" w:author="曹 好" w:date="2022-06-05T22:23:00Z">
        <w:r w:rsidR="00403A45" w:rsidRPr="00403A45">
          <w:rPr>
            <w:rPrChange w:id="768" w:author="曹 好" w:date="2022-06-05T22:23:00Z">
              <w:rPr/>
            </w:rPrChange>
          </w:rPr>
          <w:object w:dxaOrig="5005" w:dyaOrig="8905" w14:anchorId="0A355E97">
            <v:shape id="_x0000_i1037" type="#_x0000_t75" style="width:214.2pt;height:381.6pt" o:ole="">
              <v:imagedata r:id="rId75" o:title=""/>
            </v:shape>
            <o:OLEObject Type="Embed" ProgID="Visio.Drawing.15" ShapeID="_x0000_i1037" DrawAspect="Content" ObjectID="_1716013254" r:id="rId76"/>
          </w:object>
        </w:r>
      </w:ins>
    </w:p>
    <w:p w14:paraId="6A640758" w14:textId="1C66C57D" w:rsidR="00700E39" w:rsidRPr="00A92924" w:rsidRDefault="00700E39" w:rsidP="00186ECD">
      <w:pPr>
        <w:pStyle w:val="a9"/>
        <w:spacing w:after="312"/>
      </w:pPr>
      <w:r>
        <w:t>图</w:t>
      </w:r>
      <w:r>
        <w:t xml:space="preserve"> </w:t>
      </w:r>
      <w:fldSimple w:instr=" STYLEREF 1 \s ">
        <w:r w:rsidR="00166C1F">
          <w:rPr>
            <w:noProof/>
          </w:rPr>
          <w:t>3</w:t>
        </w:r>
      </w:fldSimple>
      <w:r>
        <w:rPr>
          <w:rFonts w:hint="eastAsia"/>
        </w:rPr>
        <w:t xml:space="preserve">-6 </w:t>
      </w:r>
      <w:r>
        <w:rPr>
          <w:rFonts w:hint="eastAsia"/>
        </w:rPr>
        <w:t>爬虫工作流程</w:t>
      </w:r>
    </w:p>
    <w:p w14:paraId="79B7A07A" w14:textId="6B928467" w:rsidR="00C16E1A" w:rsidRDefault="00C16E1A">
      <w:pPr>
        <w:pStyle w:val="2-"/>
        <w:pPrChange w:id="769" w:author="曹 好" w:date="2022-06-05T22:23:00Z">
          <w:pPr>
            <w:pStyle w:val="2-"/>
            <w:spacing w:before="156"/>
            <w:ind w:firstLine="562"/>
          </w:pPr>
        </w:pPrChange>
      </w:pPr>
      <w:bookmarkStart w:id="770" w:name="_Toc105369076"/>
      <w:r w:rsidRPr="00FA2736">
        <w:rPr>
          <w:rFonts w:hint="eastAsia"/>
        </w:rPr>
        <w:t>Web</w:t>
      </w:r>
      <w:r w:rsidRPr="00FA2736">
        <w:rPr>
          <w:rFonts w:hint="eastAsia"/>
        </w:rPr>
        <w:t>交互平台设计与实现</w:t>
      </w:r>
      <w:bookmarkEnd w:id="770"/>
    </w:p>
    <w:p w14:paraId="702B95BA" w14:textId="078F765D" w:rsidR="00350608" w:rsidRDefault="00350608">
      <w:pPr>
        <w:pStyle w:val="3"/>
        <w:pPrChange w:id="771" w:author="曹 好" w:date="2022-06-03T15:37:00Z">
          <w:pPr>
            <w:pStyle w:val="3"/>
            <w:spacing w:before="156"/>
            <w:ind w:firstLine="562"/>
          </w:pPr>
        </w:pPrChange>
      </w:pPr>
      <w:r>
        <w:rPr>
          <w:rFonts w:hint="eastAsia"/>
        </w:rPr>
        <w:t>Web</w:t>
      </w:r>
      <w:r>
        <w:rPr>
          <w:rFonts w:hint="eastAsia"/>
        </w:rPr>
        <w:t>系统关键技术选择</w:t>
      </w:r>
    </w:p>
    <w:p w14:paraId="42792456" w14:textId="742E2061" w:rsidR="00E342ED" w:rsidRDefault="00916A48">
      <w:pPr>
        <w:pPrChange w:id="772" w:author="曹 好" w:date="2022-06-03T15:37:00Z">
          <w:pPr>
            <w:spacing w:before="156"/>
            <w:ind w:firstLine="480"/>
          </w:pPr>
        </w:pPrChange>
      </w:pPr>
      <w:r>
        <w:rPr>
          <w:rFonts w:hint="eastAsia"/>
        </w:rPr>
        <w:t>本作品</w:t>
      </w:r>
      <w:r>
        <w:rPr>
          <w:rFonts w:hint="eastAsia"/>
        </w:rPr>
        <w:t>Web</w:t>
      </w:r>
      <w:r>
        <w:rPr>
          <w:rFonts w:hint="eastAsia"/>
        </w:rPr>
        <w:t>系统主要采用的关键技术主要有</w:t>
      </w:r>
      <w:r>
        <w:rPr>
          <w:rFonts w:hint="eastAsia"/>
        </w:rPr>
        <w:t>Flask</w:t>
      </w:r>
      <w:r>
        <w:t xml:space="preserve"> </w:t>
      </w:r>
      <w:r>
        <w:rPr>
          <w:rFonts w:hint="eastAsia"/>
        </w:rPr>
        <w:t>Web</w:t>
      </w:r>
      <w:r>
        <w:rPr>
          <w:rFonts w:hint="eastAsia"/>
        </w:rPr>
        <w:t>应用框架、</w:t>
      </w:r>
      <w:r w:rsidR="00E342ED">
        <w:rPr>
          <w:rFonts w:hint="eastAsia"/>
        </w:rPr>
        <w:t>SQL</w:t>
      </w:r>
      <w:r w:rsidR="00E342ED">
        <w:t xml:space="preserve"> </w:t>
      </w:r>
      <w:r w:rsidR="00E342ED">
        <w:rPr>
          <w:rFonts w:hint="eastAsia"/>
        </w:rPr>
        <w:t>Scrapy</w:t>
      </w:r>
      <w:r w:rsidR="00E342ED">
        <w:rPr>
          <w:rFonts w:hint="eastAsia"/>
        </w:rPr>
        <w:t>框架、</w:t>
      </w:r>
      <w:r w:rsidR="00E342ED">
        <w:rPr>
          <w:rFonts w:hint="eastAsia"/>
        </w:rPr>
        <w:t>MySQL</w:t>
      </w:r>
      <w:r w:rsidR="00E342ED">
        <w:rPr>
          <w:rFonts w:hint="eastAsia"/>
        </w:rPr>
        <w:t>数据库、</w:t>
      </w:r>
      <w:r w:rsidR="00E342ED">
        <w:rPr>
          <w:rFonts w:hint="eastAsia"/>
        </w:rPr>
        <w:t>Neo</w:t>
      </w:r>
      <w:r w:rsidR="00E342ED">
        <w:t>4</w:t>
      </w:r>
      <w:r w:rsidR="00E342ED">
        <w:rPr>
          <w:rFonts w:hint="eastAsia"/>
        </w:rPr>
        <w:t>j</w:t>
      </w:r>
      <w:r w:rsidR="00E342ED">
        <w:rPr>
          <w:rFonts w:hint="eastAsia"/>
        </w:rPr>
        <w:t>数据库等，下面将简要介绍这几项技术。</w:t>
      </w:r>
    </w:p>
    <w:p w14:paraId="289D0D92" w14:textId="1994BE36" w:rsidR="00E342ED" w:rsidRDefault="00E342ED">
      <w:pPr>
        <w:pStyle w:val="ab"/>
        <w:numPr>
          <w:ilvl w:val="0"/>
          <w:numId w:val="14"/>
        </w:numPr>
        <w:ind w:firstLineChars="0"/>
        <w:pPrChange w:id="773" w:author="曹 好" w:date="2022-06-03T15:37:00Z">
          <w:pPr>
            <w:pStyle w:val="ab"/>
            <w:numPr>
              <w:numId w:val="14"/>
            </w:numPr>
            <w:spacing w:before="156"/>
            <w:ind w:left="840" w:firstLineChars="0" w:hanging="420"/>
          </w:pPr>
        </w:pPrChange>
      </w:pPr>
      <w:r w:rsidRPr="00E342ED">
        <w:rPr>
          <w:rFonts w:hint="eastAsia"/>
        </w:rPr>
        <w:t>Flask</w:t>
      </w:r>
      <w:r w:rsidRPr="00E342ED">
        <w:rPr>
          <w:rFonts w:hint="eastAsia"/>
        </w:rPr>
        <w:t>轻量级</w:t>
      </w:r>
      <w:r w:rsidRPr="00E342ED">
        <w:rPr>
          <w:rFonts w:hint="eastAsia"/>
        </w:rPr>
        <w:t>Web</w:t>
      </w:r>
      <w:r w:rsidRPr="00E342ED">
        <w:rPr>
          <w:rFonts w:hint="eastAsia"/>
        </w:rPr>
        <w:t>应用框架</w:t>
      </w:r>
    </w:p>
    <w:p w14:paraId="7A51EBD7" w14:textId="557AB34A" w:rsidR="00E342ED" w:rsidRPr="00E342ED" w:rsidRDefault="00E342ED">
      <w:pPr>
        <w:pPrChange w:id="774" w:author="曹 好" w:date="2022-06-03T15:37:00Z">
          <w:pPr>
            <w:spacing w:before="156"/>
            <w:ind w:firstLine="480"/>
          </w:pPr>
        </w:pPrChange>
      </w:pPr>
      <w:r w:rsidRPr="00E342ED">
        <w:rPr>
          <w:rFonts w:hint="eastAsia"/>
        </w:rPr>
        <w:t>Flask</w:t>
      </w:r>
      <w:r w:rsidRPr="00E342ED">
        <w:rPr>
          <w:rFonts w:hint="eastAsia"/>
        </w:rPr>
        <w:t>是当下流行的用</w:t>
      </w:r>
      <w:r w:rsidRPr="00E342ED">
        <w:rPr>
          <w:rFonts w:hint="eastAsia"/>
        </w:rPr>
        <w:t>Python</w:t>
      </w:r>
      <w:r w:rsidRPr="00E342ED">
        <w:rPr>
          <w:rFonts w:hint="eastAsia"/>
        </w:rPr>
        <w:t>实现的轻量级</w:t>
      </w:r>
      <w:r w:rsidRPr="00E342ED">
        <w:rPr>
          <w:rFonts w:hint="eastAsia"/>
        </w:rPr>
        <w:t>Web</w:t>
      </w:r>
      <w:r w:rsidRPr="00E342ED">
        <w:rPr>
          <w:rFonts w:hint="eastAsia"/>
        </w:rPr>
        <w:t>框架。它的显著特点是“微”，</w:t>
      </w:r>
      <w:r w:rsidRPr="00E342ED">
        <w:rPr>
          <w:rFonts w:hint="eastAsia"/>
        </w:rPr>
        <w:t>Flask</w:t>
      </w:r>
      <w:r w:rsidRPr="00E342ED">
        <w:rPr>
          <w:rFonts w:hint="eastAsia"/>
        </w:rPr>
        <w:t>旨在保持核心的简单，但同时又易于扩展。它内置了</w:t>
      </w:r>
      <w:r w:rsidRPr="00E342ED">
        <w:rPr>
          <w:rFonts w:hint="eastAsia"/>
        </w:rPr>
        <w:t xml:space="preserve">WSGI </w:t>
      </w:r>
      <w:r w:rsidRPr="00E342ED">
        <w:rPr>
          <w:rFonts w:hint="eastAsia"/>
        </w:rPr>
        <w:t>服务器和</w:t>
      </w:r>
      <w:r w:rsidRPr="00E342ED">
        <w:rPr>
          <w:rFonts w:hint="eastAsia"/>
        </w:rPr>
        <w:t>Jinja2</w:t>
      </w:r>
      <w:r w:rsidRPr="00E342ED">
        <w:rPr>
          <w:rFonts w:hint="eastAsia"/>
        </w:rPr>
        <w:t>模板引</w:t>
      </w:r>
      <w:r w:rsidRPr="00E342ED">
        <w:rPr>
          <w:rFonts w:hint="eastAsia"/>
        </w:rPr>
        <w:lastRenderedPageBreak/>
        <w:t>擎</w:t>
      </w:r>
      <w:r>
        <w:rPr>
          <w:rFonts w:hint="eastAsia"/>
        </w:rPr>
        <w:t>，</w:t>
      </w:r>
      <w:r w:rsidRPr="00E342ED">
        <w:rPr>
          <w:rFonts w:hint="eastAsia"/>
        </w:rPr>
        <w:t>其中</w:t>
      </w:r>
      <w:r w:rsidRPr="00E342ED">
        <w:rPr>
          <w:rFonts w:hint="eastAsia"/>
        </w:rPr>
        <w:t>WSGI</w:t>
      </w:r>
      <w:r w:rsidRPr="00E342ED">
        <w:rPr>
          <w:rFonts w:hint="eastAsia"/>
        </w:rPr>
        <w:t>服务器封装了服务器底层网络通讯的细节</w:t>
      </w:r>
      <w:r w:rsidR="00B71A91">
        <w:rPr>
          <w:rFonts w:hint="eastAsia"/>
        </w:rPr>
        <w:t>，</w:t>
      </w:r>
      <w:r w:rsidR="00B71A91" w:rsidRPr="00B71A91">
        <w:rPr>
          <w:rFonts w:hint="eastAsia"/>
        </w:rPr>
        <w:t>功能比较完善，支持</w:t>
      </w:r>
      <w:r w:rsidR="00B71A91" w:rsidRPr="00B71A91">
        <w:rPr>
          <w:rFonts w:hint="eastAsia"/>
        </w:rPr>
        <w:t>URL</w:t>
      </w:r>
      <w:r w:rsidR="00B71A91" w:rsidRPr="00B71A91">
        <w:rPr>
          <w:rFonts w:hint="eastAsia"/>
        </w:rPr>
        <w:t>路由请求集成，一次可以响应多个用户的访问请求；支持</w:t>
      </w:r>
      <w:r w:rsidR="00B71A91" w:rsidRPr="00B71A91">
        <w:rPr>
          <w:rFonts w:hint="eastAsia"/>
        </w:rPr>
        <w:t>Cookie</w:t>
      </w:r>
      <w:r w:rsidR="00B71A91" w:rsidRPr="00B71A91">
        <w:rPr>
          <w:rFonts w:hint="eastAsia"/>
        </w:rPr>
        <w:t>和会话管理，通过身份缓存数据建立长久连接关系，并提高用户访问速度；支持交互式</w:t>
      </w:r>
      <w:proofErr w:type="spellStart"/>
      <w:r w:rsidR="00B71A91" w:rsidRPr="00B71A91">
        <w:rPr>
          <w:rFonts w:hint="eastAsia"/>
        </w:rPr>
        <w:t>Javascript</w:t>
      </w:r>
      <w:proofErr w:type="spellEnd"/>
      <w:r w:rsidR="00B71A91" w:rsidRPr="00B71A91">
        <w:rPr>
          <w:rFonts w:hint="eastAsia"/>
        </w:rPr>
        <w:t>调试，提高用户体验；可以处理</w:t>
      </w:r>
      <w:r w:rsidR="00B71A91" w:rsidRPr="00B71A91">
        <w:rPr>
          <w:rFonts w:hint="eastAsia"/>
        </w:rPr>
        <w:t>HTTP</w:t>
      </w:r>
      <w:r w:rsidR="00B71A91" w:rsidRPr="00B71A91">
        <w:rPr>
          <w:rFonts w:hint="eastAsia"/>
        </w:rPr>
        <w:t>基本事务，快速响应客户端推送过来的访问请求</w:t>
      </w:r>
      <w:r>
        <w:rPr>
          <w:rFonts w:hint="eastAsia"/>
        </w:rPr>
        <w:t>，</w:t>
      </w:r>
      <w:r w:rsidRPr="00E342ED">
        <w:rPr>
          <w:rFonts w:hint="eastAsia"/>
        </w:rPr>
        <w:t>使得使用者进行</w:t>
      </w:r>
      <w:r w:rsidRPr="00E342ED">
        <w:rPr>
          <w:rFonts w:hint="eastAsia"/>
        </w:rPr>
        <w:t>Flask</w:t>
      </w:r>
      <w:r w:rsidRPr="00E342ED">
        <w:rPr>
          <w:rFonts w:hint="eastAsia"/>
        </w:rPr>
        <w:t>开发时，不需要关注网络方面的操作，仅需要关注核心业务逻辑</w:t>
      </w:r>
      <w:r w:rsidR="00B71A91">
        <w:rPr>
          <w:rFonts w:hint="eastAsia"/>
        </w:rPr>
        <w:t>。</w:t>
      </w:r>
      <w:r w:rsidRPr="00E342ED">
        <w:rPr>
          <w:rFonts w:hint="eastAsia"/>
        </w:rPr>
        <w:t>Jinja2</w:t>
      </w:r>
      <w:r w:rsidRPr="00E342ED">
        <w:rPr>
          <w:rFonts w:hint="eastAsia"/>
        </w:rPr>
        <w:t>提供了替换功能和一些强大的特性，</w:t>
      </w:r>
      <w:r w:rsidR="00B71A91" w:rsidRPr="00B71A91">
        <w:rPr>
          <w:rFonts w:hint="eastAsia"/>
        </w:rPr>
        <w:t>支持自动</w:t>
      </w:r>
      <w:r w:rsidR="00B71A91" w:rsidRPr="00B71A91">
        <w:rPr>
          <w:rFonts w:hint="eastAsia"/>
        </w:rPr>
        <w:t>HTML</w:t>
      </w:r>
      <w:r w:rsidR="00B71A91" w:rsidRPr="00B71A91">
        <w:rPr>
          <w:rFonts w:hint="eastAsia"/>
        </w:rPr>
        <w:t>转移功能，能够很好控制外部黑客的脚本攻击</w:t>
      </w:r>
      <w:r w:rsidR="00B71A91">
        <w:rPr>
          <w:rFonts w:hint="eastAsia"/>
        </w:rPr>
        <w:t>，</w:t>
      </w:r>
      <w:r w:rsidRPr="00E342ED">
        <w:rPr>
          <w:rFonts w:hint="eastAsia"/>
        </w:rPr>
        <w:t>可以快速生成数据文件，使得业务与数据分离开来，满足一些灵活多变的配置需求，因此</w:t>
      </w:r>
      <w:r w:rsidRPr="00E342ED">
        <w:rPr>
          <w:rFonts w:hint="eastAsia"/>
        </w:rPr>
        <w:t>Flask</w:t>
      </w:r>
      <w:r w:rsidRPr="00E342ED">
        <w:rPr>
          <w:rFonts w:hint="eastAsia"/>
        </w:rPr>
        <w:t>可以快速方便的实现</w:t>
      </w:r>
      <w:r w:rsidRPr="00E342ED">
        <w:rPr>
          <w:rFonts w:hint="eastAsia"/>
        </w:rPr>
        <w:t>MVC</w:t>
      </w:r>
      <w:r w:rsidRPr="00E342ED">
        <w:rPr>
          <w:rFonts w:hint="eastAsia"/>
        </w:rPr>
        <w:t>架构。</w:t>
      </w:r>
    </w:p>
    <w:p w14:paraId="5B70BFB0" w14:textId="10140BEE" w:rsidR="00E342ED" w:rsidRDefault="00E342ED" w:rsidP="0092779B">
      <w:pPr>
        <w:pStyle w:val="ab"/>
        <w:numPr>
          <w:ilvl w:val="0"/>
          <w:numId w:val="14"/>
        </w:numPr>
        <w:ind w:firstLineChars="0"/>
      </w:pPr>
      <w:r w:rsidRPr="00E342ED">
        <w:rPr>
          <w:rFonts w:hint="eastAsia"/>
        </w:rPr>
        <w:t>SQL</w:t>
      </w:r>
      <w:r w:rsidRPr="00E342ED">
        <w:t xml:space="preserve"> </w:t>
      </w:r>
      <w:r w:rsidRPr="00E342ED">
        <w:rPr>
          <w:rFonts w:hint="eastAsia"/>
        </w:rPr>
        <w:t>Scrapy</w:t>
      </w:r>
      <w:r w:rsidRPr="00E342ED">
        <w:rPr>
          <w:rFonts w:hint="eastAsia"/>
        </w:rPr>
        <w:t>框架</w:t>
      </w:r>
    </w:p>
    <w:p w14:paraId="6C1A5CC9" w14:textId="485FB1BE" w:rsidR="00666CD2" w:rsidRDefault="00666CD2">
      <w:pPr>
        <w:pPrChange w:id="775" w:author="曹 好" w:date="2022-06-03T15:37:00Z">
          <w:pPr>
            <w:spacing w:before="156"/>
            <w:ind w:firstLine="480"/>
          </w:pPr>
        </w:pPrChange>
      </w:pPr>
      <w:r w:rsidRPr="00666CD2">
        <w:rPr>
          <w:rFonts w:hint="eastAsia"/>
        </w:rPr>
        <w:t>Scrapy</w:t>
      </w:r>
      <w:r w:rsidRPr="00666CD2">
        <w:rPr>
          <w:rFonts w:hint="eastAsia"/>
        </w:rPr>
        <w:t>是一个</w:t>
      </w:r>
      <w:proofErr w:type="gramStart"/>
      <w:r w:rsidRPr="00666CD2">
        <w:rPr>
          <w:rFonts w:hint="eastAsia"/>
        </w:rPr>
        <w:t>适用</w:t>
      </w:r>
      <w:r>
        <w:rPr>
          <w:rFonts w:hint="eastAsia"/>
        </w:rPr>
        <w:t>于</w:t>
      </w:r>
      <w:r w:rsidRPr="00666CD2">
        <w:rPr>
          <w:rFonts w:hint="eastAsia"/>
        </w:rPr>
        <w:t>爬取网站</w:t>
      </w:r>
      <w:proofErr w:type="gramEnd"/>
      <w:r w:rsidRPr="00666CD2">
        <w:rPr>
          <w:rFonts w:hint="eastAsia"/>
        </w:rPr>
        <w:t>数据、提取结构性数据的应用程序框架，它可以应用在广泛领域：</w:t>
      </w:r>
      <w:r w:rsidRPr="00666CD2">
        <w:rPr>
          <w:rFonts w:hint="eastAsia"/>
        </w:rPr>
        <w:t xml:space="preserve">Scrapy </w:t>
      </w:r>
      <w:r w:rsidRPr="00666CD2">
        <w:rPr>
          <w:rFonts w:hint="eastAsia"/>
        </w:rPr>
        <w:t>常应用在包括数据挖掘，信息处理或存储历史数据等一系列的程序中。通常我们可以很简单的通过</w:t>
      </w:r>
      <w:r w:rsidRPr="00666CD2">
        <w:rPr>
          <w:rFonts w:hint="eastAsia"/>
        </w:rPr>
        <w:t xml:space="preserve"> Scrapy </w:t>
      </w:r>
      <w:r w:rsidRPr="00666CD2">
        <w:rPr>
          <w:rFonts w:hint="eastAsia"/>
        </w:rPr>
        <w:t>框架实现一个爬虫，抓取指定网站的内容或图片。</w:t>
      </w:r>
      <w:r>
        <w:rPr>
          <w:rFonts w:hint="eastAsia"/>
        </w:rPr>
        <w:t>Scrapy</w:t>
      </w:r>
      <w:r>
        <w:rPr>
          <w:rFonts w:hint="eastAsia"/>
        </w:rPr>
        <w:t>除了可以用于网络抓取之外，还可以通过访问</w:t>
      </w:r>
      <w:r>
        <w:rPr>
          <w:rFonts w:hint="eastAsia"/>
        </w:rPr>
        <w:t>A</w:t>
      </w:r>
      <w:r>
        <w:t>PI</w:t>
      </w:r>
      <w:r>
        <w:rPr>
          <w:rFonts w:hint="eastAsia"/>
        </w:rPr>
        <w:t>来提取数据。</w:t>
      </w:r>
    </w:p>
    <w:p w14:paraId="4DAA2387" w14:textId="768B6489" w:rsidR="00666CD2" w:rsidRDefault="00666CD2">
      <w:pPr>
        <w:pPrChange w:id="776" w:author="曹 好" w:date="2022-06-03T15:37:00Z">
          <w:pPr>
            <w:spacing w:before="156"/>
            <w:ind w:firstLine="480"/>
          </w:pPr>
        </w:pPrChange>
      </w:pPr>
      <w:r>
        <w:rPr>
          <w:rFonts w:hint="eastAsia"/>
        </w:rPr>
        <w:t>Scrapy</w:t>
      </w:r>
      <w:r>
        <w:rPr>
          <w:rFonts w:hint="eastAsia"/>
        </w:rPr>
        <w:t>的架构组成</w:t>
      </w:r>
      <w:commentRangeStart w:id="777"/>
      <w:r>
        <w:rPr>
          <w:rFonts w:hint="eastAsia"/>
        </w:rPr>
        <w:t>如</w:t>
      </w:r>
      <w:commentRangeEnd w:id="777"/>
      <w:r w:rsidR="00392302">
        <w:rPr>
          <w:rStyle w:val="af6"/>
        </w:rPr>
        <w:commentReference w:id="777"/>
      </w:r>
      <w:r>
        <w:rPr>
          <w:rFonts w:hint="eastAsia"/>
        </w:rPr>
        <w:t xml:space="preserve"> </w:t>
      </w:r>
      <w:r>
        <w:rPr>
          <w:rFonts w:hint="eastAsia"/>
        </w:rPr>
        <w:t>所示：</w:t>
      </w:r>
    </w:p>
    <w:p w14:paraId="5C9CDC32" w14:textId="6C0B463F" w:rsidR="00666CD2" w:rsidRDefault="00666CD2" w:rsidP="00167BAA">
      <w:pPr>
        <w:pStyle w:val="ab"/>
        <w:numPr>
          <w:ilvl w:val="0"/>
          <w:numId w:val="15"/>
        </w:numPr>
        <w:ind w:firstLineChars="0"/>
      </w:pPr>
      <w:r w:rsidRPr="00666CD2">
        <w:rPr>
          <w:rFonts w:hint="eastAsia"/>
        </w:rPr>
        <w:t>Scrapy Engine(</w:t>
      </w:r>
      <w:r w:rsidRPr="00666CD2">
        <w:rPr>
          <w:rFonts w:hint="eastAsia"/>
        </w:rPr>
        <w:t>引擎</w:t>
      </w:r>
      <w:r w:rsidRPr="00666CD2">
        <w:rPr>
          <w:rFonts w:hint="eastAsia"/>
        </w:rPr>
        <w:t>)</w:t>
      </w:r>
      <w:r w:rsidRPr="00666CD2">
        <w:rPr>
          <w:rFonts w:hint="eastAsia"/>
        </w:rPr>
        <w:t>：负责</w:t>
      </w:r>
      <w:r w:rsidRPr="00666CD2">
        <w:rPr>
          <w:rFonts w:hint="eastAsia"/>
        </w:rPr>
        <w:t>Spider</w:t>
      </w:r>
      <w:r w:rsidRPr="00666CD2">
        <w:rPr>
          <w:rFonts w:hint="eastAsia"/>
        </w:rPr>
        <w:t>、</w:t>
      </w:r>
      <w:proofErr w:type="spellStart"/>
      <w:r w:rsidRPr="00666CD2">
        <w:rPr>
          <w:rFonts w:hint="eastAsia"/>
        </w:rPr>
        <w:t>ItemPipeline</w:t>
      </w:r>
      <w:proofErr w:type="spellEnd"/>
      <w:r w:rsidRPr="00666CD2">
        <w:rPr>
          <w:rFonts w:hint="eastAsia"/>
        </w:rPr>
        <w:t>、</w:t>
      </w:r>
      <w:r w:rsidRPr="00666CD2">
        <w:rPr>
          <w:rFonts w:hint="eastAsia"/>
        </w:rPr>
        <w:t>Downloader</w:t>
      </w:r>
      <w:r w:rsidRPr="00666CD2">
        <w:rPr>
          <w:rFonts w:hint="eastAsia"/>
        </w:rPr>
        <w:t>、</w:t>
      </w:r>
      <w:r w:rsidRPr="00666CD2">
        <w:rPr>
          <w:rFonts w:hint="eastAsia"/>
        </w:rPr>
        <w:t>Scheduler</w:t>
      </w:r>
      <w:r w:rsidRPr="00666CD2">
        <w:rPr>
          <w:rFonts w:hint="eastAsia"/>
        </w:rPr>
        <w:t>中间的通讯，信号、数据传递等。</w:t>
      </w:r>
    </w:p>
    <w:p w14:paraId="0792CC5C" w14:textId="03D0604F" w:rsidR="00666CD2" w:rsidRDefault="00666CD2" w:rsidP="00167BAA">
      <w:pPr>
        <w:pStyle w:val="ab"/>
        <w:numPr>
          <w:ilvl w:val="0"/>
          <w:numId w:val="15"/>
        </w:numPr>
        <w:ind w:firstLineChars="0"/>
      </w:pPr>
      <w:r w:rsidRPr="00666CD2">
        <w:rPr>
          <w:rFonts w:hint="eastAsia"/>
        </w:rPr>
        <w:t>Scheduler(</w:t>
      </w:r>
      <w:proofErr w:type="gramStart"/>
      <w:r w:rsidRPr="00666CD2">
        <w:rPr>
          <w:rFonts w:hint="eastAsia"/>
        </w:rPr>
        <w:t>调度器</w:t>
      </w:r>
      <w:proofErr w:type="gramEnd"/>
      <w:r w:rsidRPr="00666CD2">
        <w:rPr>
          <w:rFonts w:hint="eastAsia"/>
        </w:rPr>
        <w:t>)</w:t>
      </w:r>
      <w:r w:rsidRPr="00666CD2">
        <w:rPr>
          <w:rFonts w:hint="eastAsia"/>
        </w:rPr>
        <w:t>：它负责接受引擎发送过来的</w:t>
      </w:r>
      <w:r w:rsidRPr="00666CD2">
        <w:rPr>
          <w:rFonts w:hint="eastAsia"/>
        </w:rPr>
        <w:t>Request</w:t>
      </w:r>
      <w:r w:rsidRPr="00666CD2">
        <w:rPr>
          <w:rFonts w:hint="eastAsia"/>
        </w:rPr>
        <w:t>请求，并按照一定的方式进行整理排列，入队，当引擎需要时，交还给引擎。</w:t>
      </w:r>
    </w:p>
    <w:p w14:paraId="6C0B6CF2" w14:textId="180DBF58" w:rsidR="00666CD2" w:rsidRDefault="00666CD2" w:rsidP="00167BAA">
      <w:pPr>
        <w:pStyle w:val="ab"/>
        <w:numPr>
          <w:ilvl w:val="0"/>
          <w:numId w:val="15"/>
        </w:numPr>
        <w:ind w:firstLineChars="0"/>
      </w:pPr>
      <w:r w:rsidRPr="00666CD2">
        <w:rPr>
          <w:rFonts w:hint="eastAsia"/>
        </w:rPr>
        <w:t>Downloader</w:t>
      </w:r>
      <w:r w:rsidRPr="00666CD2">
        <w:rPr>
          <w:rFonts w:hint="eastAsia"/>
        </w:rPr>
        <w:t>（下载器）：负责下载</w:t>
      </w:r>
      <w:r w:rsidRPr="00666CD2">
        <w:rPr>
          <w:rFonts w:hint="eastAsia"/>
        </w:rPr>
        <w:t>Scrapy Engine(</w:t>
      </w:r>
      <w:r w:rsidRPr="00666CD2">
        <w:rPr>
          <w:rFonts w:hint="eastAsia"/>
        </w:rPr>
        <w:t>引擎</w:t>
      </w:r>
      <w:r w:rsidRPr="00666CD2">
        <w:rPr>
          <w:rFonts w:hint="eastAsia"/>
        </w:rPr>
        <w:t>)</w:t>
      </w:r>
      <w:r w:rsidRPr="00666CD2">
        <w:rPr>
          <w:rFonts w:hint="eastAsia"/>
        </w:rPr>
        <w:t>发送的所有</w:t>
      </w:r>
      <w:r w:rsidRPr="00666CD2">
        <w:rPr>
          <w:rFonts w:hint="eastAsia"/>
        </w:rPr>
        <w:t>Requests</w:t>
      </w:r>
      <w:r w:rsidRPr="00666CD2">
        <w:rPr>
          <w:rFonts w:hint="eastAsia"/>
        </w:rPr>
        <w:t>请求，并将其获取到的</w:t>
      </w:r>
      <w:r w:rsidRPr="00666CD2">
        <w:rPr>
          <w:rFonts w:hint="eastAsia"/>
        </w:rPr>
        <w:t>Responses</w:t>
      </w:r>
      <w:r w:rsidRPr="00666CD2">
        <w:rPr>
          <w:rFonts w:hint="eastAsia"/>
        </w:rPr>
        <w:t>交还给</w:t>
      </w:r>
      <w:r w:rsidRPr="00666CD2">
        <w:rPr>
          <w:rFonts w:hint="eastAsia"/>
        </w:rPr>
        <w:t>Scrapy Engine(</w:t>
      </w:r>
      <w:r w:rsidRPr="00666CD2">
        <w:rPr>
          <w:rFonts w:hint="eastAsia"/>
        </w:rPr>
        <w:t>引擎</w:t>
      </w:r>
      <w:r w:rsidRPr="00666CD2">
        <w:rPr>
          <w:rFonts w:hint="eastAsia"/>
        </w:rPr>
        <w:t>)</w:t>
      </w:r>
      <w:r w:rsidRPr="00666CD2">
        <w:rPr>
          <w:rFonts w:hint="eastAsia"/>
        </w:rPr>
        <w:t>，由引擎交给</w:t>
      </w:r>
      <w:r w:rsidRPr="00666CD2">
        <w:rPr>
          <w:rFonts w:hint="eastAsia"/>
        </w:rPr>
        <w:t>Spider</w:t>
      </w:r>
      <w:r w:rsidRPr="00666CD2">
        <w:rPr>
          <w:rFonts w:hint="eastAsia"/>
        </w:rPr>
        <w:t>来处理。</w:t>
      </w:r>
    </w:p>
    <w:p w14:paraId="62724A7D" w14:textId="1C2F8148" w:rsidR="00666CD2" w:rsidRDefault="00666CD2" w:rsidP="00167BAA">
      <w:pPr>
        <w:pStyle w:val="ab"/>
        <w:numPr>
          <w:ilvl w:val="0"/>
          <w:numId w:val="15"/>
        </w:numPr>
        <w:ind w:firstLineChars="0"/>
      </w:pPr>
      <w:r w:rsidRPr="00666CD2">
        <w:rPr>
          <w:rFonts w:hint="eastAsia"/>
        </w:rPr>
        <w:t>Spider</w:t>
      </w:r>
      <w:r w:rsidRPr="00666CD2">
        <w:rPr>
          <w:rFonts w:hint="eastAsia"/>
        </w:rPr>
        <w:t>（爬虫）：它负责处理所有</w:t>
      </w:r>
      <w:r w:rsidRPr="00666CD2">
        <w:rPr>
          <w:rFonts w:hint="eastAsia"/>
        </w:rPr>
        <w:t>Responses,</w:t>
      </w:r>
      <w:r w:rsidRPr="00666CD2">
        <w:rPr>
          <w:rFonts w:hint="eastAsia"/>
        </w:rPr>
        <w:t>从中分析提取数据，获取</w:t>
      </w:r>
      <w:r w:rsidRPr="00666CD2">
        <w:rPr>
          <w:rFonts w:hint="eastAsia"/>
        </w:rPr>
        <w:t>Item</w:t>
      </w:r>
      <w:r w:rsidRPr="00666CD2">
        <w:rPr>
          <w:rFonts w:hint="eastAsia"/>
        </w:rPr>
        <w:t>字段需要的数据，并将需要跟进的</w:t>
      </w:r>
      <w:r w:rsidRPr="00666CD2">
        <w:rPr>
          <w:rFonts w:hint="eastAsia"/>
        </w:rPr>
        <w:t>URL</w:t>
      </w:r>
      <w:r w:rsidRPr="00666CD2">
        <w:rPr>
          <w:rFonts w:hint="eastAsia"/>
        </w:rPr>
        <w:t>提交给引擎，再次进入</w:t>
      </w:r>
      <w:r w:rsidRPr="00666CD2">
        <w:rPr>
          <w:rFonts w:hint="eastAsia"/>
        </w:rPr>
        <w:t>Scheduler(</w:t>
      </w:r>
      <w:proofErr w:type="gramStart"/>
      <w:r w:rsidRPr="00666CD2">
        <w:rPr>
          <w:rFonts w:hint="eastAsia"/>
        </w:rPr>
        <w:t>调度器</w:t>
      </w:r>
      <w:proofErr w:type="gramEnd"/>
      <w:r w:rsidRPr="00666CD2">
        <w:rPr>
          <w:rFonts w:hint="eastAsia"/>
        </w:rPr>
        <w:t>)</w:t>
      </w:r>
      <w:r w:rsidRPr="00666CD2">
        <w:rPr>
          <w:rFonts w:hint="eastAsia"/>
        </w:rPr>
        <w:t>。</w:t>
      </w:r>
    </w:p>
    <w:p w14:paraId="60474B86" w14:textId="77777777" w:rsidR="00666CD2" w:rsidRDefault="00666CD2" w:rsidP="00167BAA">
      <w:pPr>
        <w:pStyle w:val="ab"/>
        <w:numPr>
          <w:ilvl w:val="0"/>
          <w:numId w:val="15"/>
        </w:numPr>
        <w:ind w:firstLineChars="0"/>
      </w:pPr>
      <w:r>
        <w:rPr>
          <w:rFonts w:hint="eastAsia"/>
        </w:rPr>
        <w:t>Item Pipeline(</w:t>
      </w:r>
      <w:r>
        <w:rPr>
          <w:rFonts w:hint="eastAsia"/>
        </w:rPr>
        <w:t>管道</w:t>
      </w:r>
      <w:r>
        <w:rPr>
          <w:rFonts w:hint="eastAsia"/>
        </w:rPr>
        <w:t>)</w:t>
      </w:r>
      <w:r>
        <w:rPr>
          <w:rFonts w:hint="eastAsia"/>
        </w:rPr>
        <w:t>：它负责处理</w:t>
      </w:r>
      <w:r>
        <w:rPr>
          <w:rFonts w:hint="eastAsia"/>
        </w:rPr>
        <w:t>Spider</w:t>
      </w:r>
      <w:r>
        <w:rPr>
          <w:rFonts w:hint="eastAsia"/>
        </w:rPr>
        <w:t>中获取到的</w:t>
      </w:r>
      <w:r>
        <w:rPr>
          <w:rFonts w:hint="eastAsia"/>
        </w:rPr>
        <w:t>Item</w:t>
      </w:r>
      <w:r>
        <w:rPr>
          <w:rFonts w:hint="eastAsia"/>
        </w:rPr>
        <w:t>，并</w:t>
      </w:r>
      <w:proofErr w:type="gramStart"/>
      <w:r>
        <w:rPr>
          <w:rFonts w:hint="eastAsia"/>
        </w:rPr>
        <w:t>进行进行</w:t>
      </w:r>
      <w:proofErr w:type="gramEnd"/>
      <w:r>
        <w:rPr>
          <w:rFonts w:hint="eastAsia"/>
        </w:rPr>
        <w:t>后期处理（详细分析、过滤、存储等）的地方。</w:t>
      </w:r>
    </w:p>
    <w:p w14:paraId="2A292FEB" w14:textId="77777777" w:rsidR="00666CD2" w:rsidRDefault="00666CD2" w:rsidP="00167BAA">
      <w:pPr>
        <w:pStyle w:val="ab"/>
        <w:numPr>
          <w:ilvl w:val="0"/>
          <w:numId w:val="15"/>
        </w:numPr>
        <w:ind w:firstLineChars="0"/>
      </w:pPr>
      <w:r>
        <w:rPr>
          <w:rFonts w:hint="eastAsia"/>
        </w:rPr>
        <w:t xml:space="preserve">Downloader </w:t>
      </w:r>
      <w:proofErr w:type="spellStart"/>
      <w:r>
        <w:rPr>
          <w:rFonts w:hint="eastAsia"/>
        </w:rPr>
        <w:t>Middlewares</w:t>
      </w:r>
      <w:proofErr w:type="spellEnd"/>
      <w:r>
        <w:rPr>
          <w:rFonts w:hint="eastAsia"/>
        </w:rPr>
        <w:t>（下载中间件）：一个可以自定义扩展下载功能的组件。</w:t>
      </w:r>
    </w:p>
    <w:p w14:paraId="657F58E8" w14:textId="092014DA" w:rsidR="00666CD2" w:rsidRPr="00666CD2" w:rsidRDefault="00666CD2" w:rsidP="00167BAA">
      <w:pPr>
        <w:pStyle w:val="ab"/>
        <w:numPr>
          <w:ilvl w:val="0"/>
          <w:numId w:val="15"/>
        </w:numPr>
        <w:ind w:firstLineChars="0"/>
      </w:pPr>
      <w:r>
        <w:rPr>
          <w:rFonts w:hint="eastAsia"/>
        </w:rPr>
        <w:t xml:space="preserve">Spider </w:t>
      </w:r>
      <w:proofErr w:type="spellStart"/>
      <w:r>
        <w:rPr>
          <w:rFonts w:hint="eastAsia"/>
        </w:rPr>
        <w:t>Middlewares</w:t>
      </w:r>
      <w:proofErr w:type="spellEnd"/>
      <w:r>
        <w:rPr>
          <w:rFonts w:hint="eastAsia"/>
        </w:rPr>
        <w:t>（</w:t>
      </w:r>
      <w:r>
        <w:rPr>
          <w:rFonts w:hint="eastAsia"/>
        </w:rPr>
        <w:t>Spider</w:t>
      </w:r>
      <w:r>
        <w:rPr>
          <w:rFonts w:hint="eastAsia"/>
        </w:rPr>
        <w:t>中间件）：一个可以自定扩展和操作引擎和</w:t>
      </w:r>
      <w:r>
        <w:rPr>
          <w:rFonts w:hint="eastAsia"/>
        </w:rPr>
        <w:t>Spider</w:t>
      </w:r>
      <w:r>
        <w:rPr>
          <w:rFonts w:hint="eastAsia"/>
        </w:rPr>
        <w:lastRenderedPageBreak/>
        <w:t>中间通信的功能组件。</w:t>
      </w:r>
    </w:p>
    <w:p w14:paraId="69A8DAA8" w14:textId="6040700A" w:rsidR="00E342ED" w:rsidRDefault="00E342ED" w:rsidP="00167BAA">
      <w:pPr>
        <w:pStyle w:val="ab"/>
        <w:numPr>
          <w:ilvl w:val="0"/>
          <w:numId w:val="14"/>
        </w:numPr>
        <w:ind w:firstLineChars="0"/>
      </w:pPr>
      <w:r w:rsidRPr="00E342ED">
        <w:rPr>
          <w:rFonts w:hint="eastAsia"/>
        </w:rPr>
        <w:t>MySQL</w:t>
      </w:r>
      <w:r w:rsidRPr="00E342ED">
        <w:rPr>
          <w:rFonts w:hint="eastAsia"/>
        </w:rPr>
        <w:t>数据库</w:t>
      </w:r>
    </w:p>
    <w:p w14:paraId="4E727DB9" w14:textId="44AC79FA" w:rsidR="00615CB5" w:rsidRDefault="00743C98">
      <w:pPr>
        <w:pPrChange w:id="778" w:author="曹 好" w:date="2022-06-03T15:37:00Z">
          <w:pPr>
            <w:spacing w:before="156"/>
            <w:ind w:firstLine="480"/>
          </w:pPr>
        </w:pPrChange>
      </w:pPr>
      <w:r w:rsidRPr="00743C98">
        <w:rPr>
          <w:rFonts w:hint="eastAsia"/>
        </w:rPr>
        <w:t>本系统采用</w:t>
      </w:r>
      <w:r w:rsidRPr="00743C98">
        <w:rPr>
          <w:rFonts w:hint="eastAsia"/>
        </w:rPr>
        <w:t xml:space="preserve"> MySQL </w:t>
      </w:r>
      <w:r w:rsidRPr="00743C98">
        <w:rPr>
          <w:rFonts w:hint="eastAsia"/>
        </w:rPr>
        <w:t>来组织、存储和管理数据</w:t>
      </w:r>
      <w:r w:rsidR="00615CB5">
        <w:rPr>
          <w:rFonts w:hint="eastAsia"/>
        </w:rPr>
        <w:t>。</w:t>
      </w:r>
      <w:r w:rsidR="00615CB5">
        <w:rPr>
          <w:rFonts w:hint="eastAsia"/>
        </w:rPr>
        <w:t>MySQL</w:t>
      </w:r>
      <w:r w:rsidR="00615CB5">
        <w:rPr>
          <w:rFonts w:hint="eastAsia"/>
        </w:rPr>
        <w:t>是当下最流行的关系型数据库管理系统之一，</w:t>
      </w:r>
      <w:r w:rsidR="00615CB5" w:rsidRPr="00615CB5">
        <w:rPr>
          <w:rFonts w:hint="eastAsia"/>
        </w:rPr>
        <w:t>在</w:t>
      </w:r>
      <w:r w:rsidR="00615CB5" w:rsidRPr="00615CB5">
        <w:rPr>
          <w:rFonts w:hint="eastAsia"/>
        </w:rPr>
        <w:t>W</w:t>
      </w:r>
      <w:r w:rsidR="00615CB5">
        <w:t>EB</w:t>
      </w:r>
      <w:r w:rsidR="00615CB5" w:rsidRPr="00615CB5">
        <w:rPr>
          <w:rFonts w:hint="eastAsia"/>
        </w:rPr>
        <w:t>应用方面，</w:t>
      </w:r>
      <w:r w:rsidR="00615CB5" w:rsidRPr="00615CB5">
        <w:rPr>
          <w:rFonts w:hint="eastAsia"/>
        </w:rPr>
        <w:t>MySQL</w:t>
      </w:r>
      <w:r w:rsidR="00615CB5" w:rsidRPr="00615CB5">
        <w:rPr>
          <w:rFonts w:hint="eastAsia"/>
        </w:rPr>
        <w:t>是最好的</w:t>
      </w:r>
      <w:r w:rsidR="00615CB5" w:rsidRPr="00615CB5">
        <w:rPr>
          <w:rFonts w:hint="eastAsia"/>
        </w:rPr>
        <w:t xml:space="preserve"> RDBMS (Relational Database Management System</w:t>
      </w:r>
      <w:r w:rsidR="00615CB5" w:rsidRPr="00615CB5">
        <w:rPr>
          <w:rFonts w:hint="eastAsia"/>
        </w:rPr>
        <w:t>，关系数据库管理系统</w:t>
      </w:r>
      <w:r w:rsidR="00615CB5" w:rsidRPr="00615CB5">
        <w:rPr>
          <w:rFonts w:hint="eastAsia"/>
        </w:rPr>
        <w:t xml:space="preserve">) </w:t>
      </w:r>
      <w:r w:rsidR="00615CB5" w:rsidRPr="00615CB5">
        <w:rPr>
          <w:rFonts w:hint="eastAsia"/>
        </w:rPr>
        <w:t>应用软件之一。</w:t>
      </w:r>
      <w:r w:rsidR="00615CB5">
        <w:rPr>
          <w:rFonts w:hint="eastAsia"/>
        </w:rPr>
        <w:t>关系型数据库将数据保存在不同的表中，而不是将所有数据放在一个大仓库内，这样就提高了速度，并且增加了灵活性。</w:t>
      </w:r>
    </w:p>
    <w:p w14:paraId="40A5A136" w14:textId="49AF99A9" w:rsidR="00B12C5B" w:rsidRPr="00743C98" w:rsidRDefault="00B12C5B">
      <w:pPr>
        <w:pPrChange w:id="779" w:author="曹 好" w:date="2022-06-03T15:37:00Z">
          <w:pPr>
            <w:spacing w:before="156"/>
            <w:ind w:firstLine="480"/>
          </w:pPr>
        </w:pPrChange>
      </w:pPr>
      <w:r w:rsidRPr="00B12C5B">
        <w:rPr>
          <w:rFonts w:hint="eastAsia"/>
        </w:rPr>
        <w:t>MySQL</w:t>
      </w:r>
      <w:r w:rsidRPr="00B12C5B">
        <w:rPr>
          <w:rFonts w:hint="eastAsia"/>
        </w:rPr>
        <w:t>所使用的</w:t>
      </w:r>
      <w:r w:rsidRPr="00B12C5B">
        <w:rPr>
          <w:rFonts w:hint="eastAsia"/>
        </w:rPr>
        <w:t>SQL</w:t>
      </w:r>
      <w:r w:rsidRPr="00B12C5B">
        <w:rPr>
          <w:rFonts w:hint="eastAsia"/>
        </w:rPr>
        <w:t>语言是用于访问数据库的最常用标准化语言。</w:t>
      </w:r>
      <w:r w:rsidRPr="00B12C5B">
        <w:rPr>
          <w:rFonts w:hint="eastAsia"/>
        </w:rPr>
        <w:t xml:space="preserve">MySQL </w:t>
      </w:r>
      <w:r w:rsidRPr="00B12C5B">
        <w:rPr>
          <w:rFonts w:hint="eastAsia"/>
        </w:rPr>
        <w:t>软件采用了双授权政策，分为社区版和商业版，由于其体积小、速度快、总体拥有成本低，尤其是开放源码这一特点，一般中小型和大型网站的开发都选择</w:t>
      </w:r>
      <w:r w:rsidRPr="00B12C5B">
        <w:rPr>
          <w:rFonts w:hint="eastAsia"/>
        </w:rPr>
        <w:t xml:space="preserve"> MySQL </w:t>
      </w:r>
      <w:r w:rsidRPr="00B12C5B">
        <w:rPr>
          <w:rFonts w:hint="eastAsia"/>
        </w:rPr>
        <w:t>作为网站数据库。</w:t>
      </w:r>
    </w:p>
    <w:p w14:paraId="6A7A5DD6" w14:textId="31196F5E" w:rsidR="00E342ED" w:rsidRDefault="00E342ED" w:rsidP="0092779B">
      <w:pPr>
        <w:pStyle w:val="ab"/>
        <w:numPr>
          <w:ilvl w:val="0"/>
          <w:numId w:val="14"/>
        </w:numPr>
        <w:ind w:firstLineChars="0"/>
      </w:pPr>
      <w:r w:rsidRPr="00E342ED">
        <w:rPr>
          <w:rFonts w:hint="eastAsia"/>
        </w:rPr>
        <w:t>Neo</w:t>
      </w:r>
      <w:r w:rsidRPr="00E342ED">
        <w:t>4</w:t>
      </w:r>
      <w:r w:rsidRPr="00E342ED">
        <w:rPr>
          <w:rFonts w:hint="eastAsia"/>
        </w:rPr>
        <w:t>j</w:t>
      </w:r>
      <w:r w:rsidRPr="00E342ED">
        <w:rPr>
          <w:rFonts w:hint="eastAsia"/>
        </w:rPr>
        <w:t>数据库</w:t>
      </w:r>
    </w:p>
    <w:p w14:paraId="37D2478F" w14:textId="38FD3B71" w:rsidR="002601A1" w:rsidRPr="002601A1" w:rsidRDefault="00E97DE3">
      <w:pPr>
        <w:pPrChange w:id="780" w:author="曹 好" w:date="2022-06-03T15:37:00Z">
          <w:pPr>
            <w:spacing w:before="156"/>
            <w:ind w:firstLine="480"/>
          </w:pPr>
        </w:pPrChange>
      </w:pPr>
      <w:r>
        <w:rPr>
          <w:rFonts w:hint="eastAsia"/>
        </w:rPr>
        <w:t>在本系统的社区发现，我们借助了</w:t>
      </w:r>
      <w:r>
        <w:rPr>
          <w:rFonts w:hint="eastAsia"/>
        </w:rPr>
        <w:t>Neo</w:t>
      </w:r>
      <w:r>
        <w:t>4</w:t>
      </w:r>
      <w:r>
        <w:rPr>
          <w:rFonts w:hint="eastAsia"/>
        </w:rPr>
        <w:t>j</w:t>
      </w:r>
      <w:r>
        <w:rPr>
          <w:rFonts w:hint="eastAsia"/>
        </w:rPr>
        <w:t>数据库来提高工作效率。</w:t>
      </w:r>
      <w:r w:rsidR="002601A1">
        <w:rPr>
          <w:rFonts w:hint="eastAsia"/>
        </w:rPr>
        <w:t>Neo</w:t>
      </w:r>
      <w:r w:rsidR="002601A1">
        <w:t>4</w:t>
      </w:r>
      <w:r w:rsidR="002601A1">
        <w:rPr>
          <w:rFonts w:hint="eastAsia"/>
        </w:rPr>
        <w:t>j</w:t>
      </w:r>
      <w:r w:rsidR="002601A1">
        <w:rPr>
          <w:rFonts w:hint="eastAsia"/>
        </w:rPr>
        <w:t>是目前</w:t>
      </w:r>
      <w:proofErr w:type="gramStart"/>
      <w:r w:rsidR="002601A1">
        <w:rPr>
          <w:rFonts w:hint="eastAsia"/>
        </w:rPr>
        <w:t>唯一结合</w:t>
      </w:r>
      <w:proofErr w:type="gramEnd"/>
      <w:r w:rsidR="002601A1">
        <w:rPr>
          <w:rFonts w:hint="eastAsia"/>
        </w:rPr>
        <w:t>原生</w:t>
      </w:r>
      <w:r w:rsidR="002601A1" w:rsidRPr="002601A1">
        <w:rPr>
          <w:rFonts w:hint="eastAsia"/>
        </w:rPr>
        <w:t>图形存储、可扩展的速度优化架构和</w:t>
      </w:r>
      <w:r w:rsidR="002601A1" w:rsidRPr="002601A1">
        <w:rPr>
          <w:rFonts w:hint="eastAsia"/>
        </w:rPr>
        <w:t xml:space="preserve"> ACID </w:t>
      </w:r>
      <w:r w:rsidR="002601A1" w:rsidRPr="002601A1">
        <w:rPr>
          <w:rFonts w:hint="eastAsia"/>
        </w:rPr>
        <w:t>合</w:t>
      </w:r>
      <w:proofErr w:type="gramStart"/>
      <w:r w:rsidR="002601A1" w:rsidRPr="002601A1">
        <w:rPr>
          <w:rFonts w:hint="eastAsia"/>
        </w:rPr>
        <w:t>规</w:t>
      </w:r>
      <w:proofErr w:type="gramEnd"/>
      <w:r w:rsidR="002601A1" w:rsidRPr="002601A1">
        <w:rPr>
          <w:rFonts w:hint="eastAsia"/>
        </w:rPr>
        <w:t>性的企业级图形数据库。</w:t>
      </w:r>
      <w:r w:rsidR="00AD3A52" w:rsidRPr="00AD3A52">
        <w:rPr>
          <w:rFonts w:hint="eastAsia"/>
        </w:rPr>
        <w:t xml:space="preserve">Neo4j </w:t>
      </w:r>
      <w:r w:rsidR="00AD3A52" w:rsidRPr="00AD3A52">
        <w:rPr>
          <w:rFonts w:hint="eastAsia"/>
        </w:rPr>
        <w:t>的高性能分布式集群架构支持最具挑战性的</w:t>
      </w:r>
      <w:r w:rsidR="00AD3A52" w:rsidRPr="00AD3A52">
        <w:rPr>
          <w:rFonts w:hint="eastAsia"/>
        </w:rPr>
        <w:t xml:space="preserve"> OLTP </w:t>
      </w:r>
      <w:r w:rsidR="00AD3A52" w:rsidRPr="00AD3A52">
        <w:rPr>
          <w:rFonts w:hint="eastAsia"/>
        </w:rPr>
        <w:t>和数据科学工作负载。</w:t>
      </w:r>
      <w:r w:rsidR="00AD3A52" w:rsidRPr="00AD3A52">
        <w:rPr>
          <w:rFonts w:hint="eastAsia"/>
        </w:rPr>
        <w:t xml:space="preserve">Neo4j </w:t>
      </w:r>
      <w:r w:rsidR="00AD3A52" w:rsidRPr="00AD3A52">
        <w:rPr>
          <w:rFonts w:hint="eastAsia"/>
        </w:rPr>
        <w:t>的高性能分布式集群架构可根据</w:t>
      </w:r>
      <w:r w:rsidR="00AD3A52">
        <w:rPr>
          <w:rFonts w:hint="eastAsia"/>
        </w:rPr>
        <w:t>用户</w:t>
      </w:r>
      <w:r w:rsidR="00AD3A52" w:rsidRPr="00AD3A52">
        <w:rPr>
          <w:rFonts w:hint="eastAsia"/>
        </w:rPr>
        <w:t>的数据需求进行扩展，最大限度地降低成本和硬件，同时最大限度地提高连接数据集的性能。借助图形原生规模，</w:t>
      </w:r>
      <w:r w:rsidR="00AD3A52">
        <w:rPr>
          <w:rFonts w:hint="eastAsia"/>
        </w:rPr>
        <w:t>用户</w:t>
      </w:r>
      <w:r w:rsidR="00AD3A52" w:rsidRPr="00AD3A52">
        <w:rPr>
          <w:rFonts w:hint="eastAsia"/>
        </w:rPr>
        <w:t>可以获得强大的事务保证、数十亿个节点的性能、数万亿个具有毫秒响应时间的关系和无限的弹性。</w:t>
      </w:r>
      <w:r w:rsidR="00AD3A52" w:rsidRPr="00AD3A52">
        <w:rPr>
          <w:rFonts w:hint="eastAsia"/>
        </w:rPr>
        <w:t xml:space="preserve">Neo4j </w:t>
      </w:r>
      <w:r w:rsidR="00AD3A52" w:rsidRPr="00AD3A52">
        <w:rPr>
          <w:rFonts w:hint="eastAsia"/>
        </w:rPr>
        <w:t>执行严格的企业安全规则，同时保持易于部署和管理。使用图形时，关系数据库中的“行级”安全性等保护是不够的。组织需要细粒度的访问控制来实现关键任务的安全性和隐私。</w:t>
      </w:r>
    </w:p>
    <w:p w14:paraId="4ADA0DBD" w14:textId="0565BCCB" w:rsidR="00350608" w:rsidRDefault="00350608">
      <w:pPr>
        <w:pStyle w:val="3"/>
        <w:pPrChange w:id="781" w:author="曹 好" w:date="2022-06-03T15:37:00Z">
          <w:pPr>
            <w:pStyle w:val="3"/>
            <w:spacing w:before="156"/>
            <w:ind w:firstLine="562"/>
          </w:pPr>
        </w:pPrChange>
      </w:pPr>
      <w:r>
        <w:rPr>
          <w:rFonts w:hint="eastAsia"/>
        </w:rPr>
        <w:t>数据库表设计与实现</w:t>
      </w:r>
    </w:p>
    <w:p w14:paraId="4D50C69A" w14:textId="77777777" w:rsidR="006E25F5" w:rsidRDefault="006E25F5">
      <w:pPr>
        <w:rPr>
          <w:color w:val="auto"/>
          <w:sz w:val="21"/>
          <w:szCs w:val="22"/>
        </w:rPr>
        <w:pPrChange w:id="782" w:author="曹 好" w:date="2022-06-03T15:37:00Z">
          <w:pPr>
            <w:spacing w:before="156"/>
            <w:ind w:firstLine="480"/>
          </w:pPr>
        </w:pPrChange>
      </w:pPr>
      <w:r>
        <w:rPr>
          <w:rFonts w:hint="eastAsia"/>
        </w:rPr>
        <w:t>本作品一共涉及了十一张表来组织和存储数据，结构如下图所示。</w:t>
      </w:r>
    </w:p>
    <w:p w14:paraId="48A80F10" w14:textId="73EBA466" w:rsidR="002F2A0D" w:rsidRDefault="006E25F5">
      <w:pPr>
        <w:pPrChange w:id="783" w:author="曹 好" w:date="2022-06-03T15:37:00Z">
          <w:pPr>
            <w:keepNext/>
            <w:spacing w:before="156"/>
            <w:ind w:firstLine="480"/>
          </w:pPr>
        </w:pPrChange>
      </w:pPr>
      <w:r>
        <w:rPr>
          <w:noProof/>
        </w:rPr>
        <w:lastRenderedPageBreak/>
        <w:drawing>
          <wp:inline distT="0" distB="0" distL="0" distR="0" wp14:anchorId="5B43D924" wp14:editId="372945A4">
            <wp:extent cx="5281295" cy="38112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1295" cy="3811270"/>
                    </a:xfrm>
                    <a:prstGeom prst="rect">
                      <a:avLst/>
                    </a:prstGeom>
                    <a:noFill/>
                    <a:ln>
                      <a:noFill/>
                    </a:ln>
                  </pic:spPr>
                </pic:pic>
              </a:graphicData>
            </a:graphic>
          </wp:inline>
        </w:drawing>
      </w:r>
    </w:p>
    <w:p w14:paraId="6E29B7A5" w14:textId="126E8DED" w:rsidR="00575BA7" w:rsidRDefault="002F2A0D" w:rsidP="00AB2086">
      <w:pPr>
        <w:pStyle w:val="a9"/>
        <w:spacing w:after="312"/>
      </w:pPr>
      <w:r>
        <w:rPr>
          <w:rFonts w:hint="eastAsia"/>
        </w:rPr>
        <w:t>图</w:t>
      </w:r>
      <w:r>
        <w:rPr>
          <w:rFonts w:hint="eastAsia"/>
        </w:rPr>
        <w:t xml:space="preserve"> </w:t>
      </w:r>
      <w:r w:rsidR="00307E53">
        <w:fldChar w:fldCharType="begin"/>
      </w:r>
      <w:r w:rsidR="00307E53">
        <w:instrText xml:space="preserve"> </w:instrText>
      </w:r>
      <w:r w:rsidR="00307E53">
        <w:rPr>
          <w:rFonts w:hint="eastAsia"/>
        </w:rPr>
        <w:instrText>STYLEREF 1 \s</w:instrText>
      </w:r>
      <w:r w:rsidR="00307E53">
        <w:instrText xml:space="preserve"> </w:instrText>
      </w:r>
      <w:r w:rsidR="00307E53">
        <w:fldChar w:fldCharType="separate"/>
      </w:r>
      <w:r w:rsidR="00166C1F">
        <w:rPr>
          <w:noProof/>
        </w:rPr>
        <w:t>3</w:t>
      </w:r>
      <w:r w:rsidR="00307E53">
        <w:fldChar w:fldCharType="end"/>
      </w:r>
      <w:r w:rsidR="00307E53">
        <w:noBreakHyphen/>
      </w:r>
      <w:r w:rsidR="00307E53">
        <w:fldChar w:fldCharType="begin"/>
      </w:r>
      <w:r w:rsidR="00307E53">
        <w:instrText xml:space="preserve"> </w:instrText>
      </w:r>
      <w:r w:rsidR="00307E53">
        <w:rPr>
          <w:rFonts w:hint="eastAsia"/>
        </w:rPr>
        <w:instrText xml:space="preserve">SEQ </w:instrText>
      </w:r>
      <w:r w:rsidR="00307E53">
        <w:rPr>
          <w:rFonts w:hint="eastAsia"/>
        </w:rPr>
        <w:instrText>图表</w:instrText>
      </w:r>
      <w:r w:rsidR="00307E53">
        <w:rPr>
          <w:rFonts w:hint="eastAsia"/>
        </w:rPr>
        <w:instrText xml:space="preserve"> \* ARABIC \s 1</w:instrText>
      </w:r>
      <w:r w:rsidR="00307E53">
        <w:instrText xml:space="preserve"> </w:instrText>
      </w:r>
      <w:r w:rsidR="00307E53">
        <w:fldChar w:fldCharType="separate"/>
      </w:r>
      <w:r w:rsidR="00166C1F">
        <w:rPr>
          <w:noProof/>
        </w:rPr>
        <w:t>1</w:t>
      </w:r>
      <w:r w:rsidR="00307E53">
        <w:fldChar w:fldCharType="end"/>
      </w:r>
      <w:r>
        <w:t xml:space="preserve"> </w:t>
      </w:r>
      <w:r>
        <w:rPr>
          <w:rFonts w:hint="eastAsia"/>
        </w:rPr>
        <w:t>数据库结构</w:t>
      </w:r>
    </w:p>
    <w:p w14:paraId="5DD715FE" w14:textId="70C80468" w:rsidR="006E25F5" w:rsidRDefault="008A092E">
      <w:pPr>
        <w:pPrChange w:id="784" w:author="曹 好" w:date="2022-06-03T15:37:00Z">
          <w:pPr>
            <w:spacing w:before="156"/>
            <w:ind w:firstLine="480"/>
          </w:pPr>
        </w:pPrChange>
      </w:pPr>
      <w:r>
        <w:rPr>
          <w:rFonts w:hint="eastAsia"/>
        </w:rPr>
        <w:t>(</w:t>
      </w:r>
      <w:r>
        <w:t xml:space="preserve">1) </w:t>
      </w:r>
      <w:proofErr w:type="gramStart"/>
      <w:r w:rsidR="006E25F5">
        <w:rPr>
          <w:rFonts w:hint="eastAsia"/>
        </w:rPr>
        <w:t>微博用户</w:t>
      </w:r>
      <w:proofErr w:type="gramEnd"/>
      <w:r w:rsidR="006E25F5">
        <w:rPr>
          <w:rFonts w:hint="eastAsia"/>
        </w:rPr>
        <w:t>表（</w:t>
      </w:r>
      <w:r w:rsidR="006E25F5">
        <w:rPr>
          <w:rFonts w:hint="eastAsia"/>
        </w:rPr>
        <w:t>Users</w:t>
      </w:r>
      <w:r w:rsidR="006E25F5">
        <w:rPr>
          <w:rFonts w:hint="eastAsia"/>
        </w:rPr>
        <w:t>）</w:t>
      </w:r>
    </w:p>
    <w:p w14:paraId="2E480DBC" w14:textId="32B08464" w:rsidR="006E25F5" w:rsidRDefault="006E25F5">
      <w:pPr>
        <w:pPrChange w:id="785" w:author="曹 好" w:date="2022-06-03T15:37:00Z">
          <w:pPr>
            <w:spacing w:before="156"/>
            <w:ind w:firstLineChars="200" w:firstLine="480"/>
          </w:pPr>
        </w:pPrChange>
      </w:pPr>
      <w:proofErr w:type="gramStart"/>
      <w:r>
        <w:rPr>
          <w:rFonts w:hint="eastAsia"/>
        </w:rPr>
        <w:t>微博用户</w:t>
      </w:r>
      <w:proofErr w:type="gramEnd"/>
      <w:r>
        <w:rPr>
          <w:rFonts w:hint="eastAsia"/>
        </w:rPr>
        <w:t>表用于存储发布诈骗信息的</w:t>
      </w:r>
      <w:proofErr w:type="gramStart"/>
      <w:r>
        <w:rPr>
          <w:rFonts w:hint="eastAsia"/>
        </w:rPr>
        <w:t>微博用户</w:t>
      </w:r>
      <w:proofErr w:type="gramEnd"/>
      <w:r>
        <w:rPr>
          <w:rFonts w:hint="eastAsia"/>
        </w:rPr>
        <w:t>信息，包括</w:t>
      </w:r>
      <w:proofErr w:type="gramStart"/>
      <w:r>
        <w:rPr>
          <w:rFonts w:hint="eastAsia"/>
        </w:rPr>
        <w:t>微博用户</w:t>
      </w:r>
      <w:proofErr w:type="gramEnd"/>
      <w:r>
        <w:rPr>
          <w:rFonts w:hint="eastAsia"/>
        </w:rPr>
        <w:t>id</w:t>
      </w:r>
      <w:r>
        <w:rPr>
          <w:rFonts w:hint="eastAsia"/>
        </w:rPr>
        <w:t>、昵称、性别、所在地、生日、用户简介、认证信息、工作经历、发布</w:t>
      </w:r>
      <w:proofErr w:type="gramStart"/>
      <w:r>
        <w:rPr>
          <w:rFonts w:hint="eastAsia"/>
        </w:rPr>
        <w:t>微博数</w:t>
      </w:r>
      <w:proofErr w:type="gramEnd"/>
      <w:r>
        <w:rPr>
          <w:rFonts w:hint="eastAsia"/>
        </w:rPr>
        <w:t>、关注数和粉丝数等字段，与</w:t>
      </w:r>
      <w:proofErr w:type="gramStart"/>
      <w:r>
        <w:rPr>
          <w:rFonts w:hint="eastAsia"/>
        </w:rPr>
        <w:t>微博信息</w:t>
      </w:r>
      <w:proofErr w:type="gramEnd"/>
      <w:r>
        <w:rPr>
          <w:rFonts w:hint="eastAsia"/>
        </w:rPr>
        <w:t>表</w:t>
      </w:r>
      <w:proofErr w:type="gramStart"/>
      <w:r>
        <w:rPr>
          <w:rFonts w:hint="eastAsia"/>
        </w:rPr>
        <w:t>和微博评论</w:t>
      </w:r>
      <w:proofErr w:type="gramEnd"/>
      <w:r>
        <w:rPr>
          <w:rFonts w:hint="eastAsia"/>
        </w:rPr>
        <w:t>表均为一对多关系。</w:t>
      </w:r>
    </w:p>
    <w:p w14:paraId="1D43B579" w14:textId="2826BA5B" w:rsidR="006E25F5" w:rsidRDefault="008A092E">
      <w:pPr>
        <w:pPrChange w:id="786" w:author="曹 好" w:date="2022-06-03T15:37:00Z">
          <w:pPr>
            <w:spacing w:before="156"/>
            <w:ind w:firstLine="480"/>
          </w:pPr>
        </w:pPrChange>
      </w:pPr>
      <w:r>
        <w:rPr>
          <w:rFonts w:hint="eastAsia"/>
        </w:rPr>
        <w:t>(</w:t>
      </w:r>
      <w:r>
        <w:t xml:space="preserve">2) </w:t>
      </w:r>
      <w:proofErr w:type="gramStart"/>
      <w:r w:rsidR="006E25F5">
        <w:rPr>
          <w:rFonts w:hint="eastAsia"/>
        </w:rPr>
        <w:t>微博信息</w:t>
      </w:r>
      <w:proofErr w:type="gramEnd"/>
      <w:r w:rsidR="006E25F5">
        <w:rPr>
          <w:rFonts w:hint="eastAsia"/>
        </w:rPr>
        <w:t>表（</w:t>
      </w:r>
      <w:r w:rsidR="006E25F5">
        <w:rPr>
          <w:rFonts w:hint="eastAsia"/>
        </w:rPr>
        <w:t>Weibo</w:t>
      </w:r>
      <w:r w:rsidR="006E25F5">
        <w:rPr>
          <w:rFonts w:hint="eastAsia"/>
        </w:rPr>
        <w:t>）</w:t>
      </w:r>
    </w:p>
    <w:p w14:paraId="0CC41A76" w14:textId="04F9E105" w:rsidR="006E25F5" w:rsidRDefault="006E25F5">
      <w:pPr>
        <w:pPrChange w:id="787" w:author="曹 好" w:date="2022-06-03T15:37:00Z">
          <w:pPr>
            <w:spacing w:before="156"/>
            <w:ind w:firstLineChars="200" w:firstLine="480"/>
          </w:pPr>
        </w:pPrChange>
      </w:pPr>
      <w:proofErr w:type="gramStart"/>
      <w:r>
        <w:rPr>
          <w:rFonts w:hint="eastAsia"/>
        </w:rPr>
        <w:t>微博信息</w:t>
      </w:r>
      <w:proofErr w:type="gramEnd"/>
      <w:r>
        <w:rPr>
          <w:rFonts w:hint="eastAsia"/>
        </w:rPr>
        <w:t>表用于</w:t>
      </w:r>
      <w:proofErr w:type="gramStart"/>
      <w:r>
        <w:rPr>
          <w:rFonts w:hint="eastAsia"/>
        </w:rPr>
        <w:t>存储微博信息</w:t>
      </w:r>
      <w:proofErr w:type="gramEnd"/>
      <w:r>
        <w:rPr>
          <w:rFonts w:hint="eastAsia"/>
        </w:rPr>
        <w:t>，</w:t>
      </w:r>
      <w:proofErr w:type="gramStart"/>
      <w:r>
        <w:rPr>
          <w:rFonts w:hint="eastAsia"/>
        </w:rPr>
        <w:t>包括微博</w:t>
      </w:r>
      <w:proofErr w:type="gramEnd"/>
      <w:r>
        <w:rPr>
          <w:rFonts w:hint="eastAsia"/>
        </w:rPr>
        <w:t>id</w:t>
      </w:r>
      <w:r>
        <w:rPr>
          <w:rFonts w:hint="eastAsia"/>
        </w:rPr>
        <w:t>、</w:t>
      </w:r>
      <w:proofErr w:type="gramStart"/>
      <w:r>
        <w:rPr>
          <w:rFonts w:hint="eastAsia"/>
        </w:rPr>
        <w:t>发布微博的</w:t>
      </w:r>
      <w:proofErr w:type="gramEnd"/>
      <w:r>
        <w:rPr>
          <w:rFonts w:hint="eastAsia"/>
        </w:rPr>
        <w:t>用户</w:t>
      </w:r>
      <w:r>
        <w:rPr>
          <w:rFonts w:hint="eastAsia"/>
        </w:rPr>
        <w:t>id</w:t>
      </w:r>
      <w:r>
        <w:rPr>
          <w:rFonts w:hint="eastAsia"/>
        </w:rPr>
        <w:t>、</w:t>
      </w:r>
      <w:proofErr w:type="gramStart"/>
      <w:r>
        <w:rPr>
          <w:rFonts w:hint="eastAsia"/>
        </w:rPr>
        <w:t>发布微博的</w:t>
      </w:r>
      <w:proofErr w:type="gramEnd"/>
      <w:r>
        <w:rPr>
          <w:rFonts w:hint="eastAsia"/>
        </w:rPr>
        <w:t>用户昵称、</w:t>
      </w:r>
      <w:proofErr w:type="gramStart"/>
      <w:r>
        <w:rPr>
          <w:rFonts w:hint="eastAsia"/>
        </w:rPr>
        <w:t>微博正文</w:t>
      </w:r>
      <w:proofErr w:type="gramEnd"/>
      <w:r>
        <w:rPr>
          <w:rFonts w:hint="eastAsia"/>
        </w:rPr>
        <w:t>、</w:t>
      </w:r>
      <w:proofErr w:type="gramStart"/>
      <w:r>
        <w:rPr>
          <w:rFonts w:hint="eastAsia"/>
        </w:rPr>
        <w:t>微博中</w:t>
      </w:r>
      <w:proofErr w:type="gramEnd"/>
      <w:r>
        <w:rPr>
          <w:rFonts w:hint="eastAsia"/>
        </w:rPr>
        <w:t>的网页链接、</w:t>
      </w:r>
      <w:proofErr w:type="gramStart"/>
      <w:r>
        <w:rPr>
          <w:rFonts w:hint="eastAsia"/>
        </w:rPr>
        <w:t>微博话题</w:t>
      </w:r>
      <w:proofErr w:type="gramEnd"/>
      <w:r>
        <w:rPr>
          <w:rFonts w:hint="eastAsia"/>
        </w:rPr>
        <w:t>、</w:t>
      </w:r>
      <w:r>
        <w:rPr>
          <w:rFonts w:hint="eastAsia"/>
        </w:rPr>
        <w:t>@</w:t>
      </w:r>
      <w:r>
        <w:rPr>
          <w:rFonts w:hint="eastAsia"/>
        </w:rPr>
        <w:t>的用户、发布位置、发布时间、发布工具、</w:t>
      </w:r>
      <w:proofErr w:type="gramStart"/>
      <w:r>
        <w:rPr>
          <w:rFonts w:hint="eastAsia"/>
        </w:rPr>
        <w:t>点赞数</w:t>
      </w:r>
      <w:proofErr w:type="gramEnd"/>
      <w:r>
        <w:rPr>
          <w:rFonts w:hint="eastAsia"/>
        </w:rPr>
        <w:t>、评论数、转发数和原微博</w:t>
      </w:r>
      <w:r>
        <w:rPr>
          <w:rFonts w:hint="eastAsia"/>
        </w:rPr>
        <w:t>id</w:t>
      </w:r>
      <w:r>
        <w:rPr>
          <w:rFonts w:hint="eastAsia"/>
        </w:rPr>
        <w:t>（</w:t>
      </w:r>
      <w:proofErr w:type="gramStart"/>
      <w:r>
        <w:rPr>
          <w:rFonts w:hint="eastAsia"/>
        </w:rPr>
        <w:t>转发微博中</w:t>
      </w:r>
      <w:proofErr w:type="gramEnd"/>
      <w:r>
        <w:rPr>
          <w:rFonts w:hint="eastAsia"/>
        </w:rPr>
        <w:t>被转发</w:t>
      </w:r>
      <w:proofErr w:type="gramStart"/>
      <w:r>
        <w:rPr>
          <w:rFonts w:hint="eastAsia"/>
        </w:rPr>
        <w:t>的微博</w:t>
      </w:r>
      <w:proofErr w:type="gramEnd"/>
      <w:r>
        <w:rPr>
          <w:rFonts w:hint="eastAsia"/>
        </w:rPr>
        <w:t>id</w:t>
      </w:r>
      <w:r>
        <w:rPr>
          <w:rFonts w:hint="eastAsia"/>
        </w:rPr>
        <w:t>，同时被转发的</w:t>
      </w:r>
      <w:proofErr w:type="gramStart"/>
      <w:r>
        <w:rPr>
          <w:rFonts w:hint="eastAsia"/>
        </w:rPr>
        <w:t>微博信息</w:t>
      </w:r>
      <w:proofErr w:type="gramEnd"/>
      <w:r>
        <w:rPr>
          <w:rFonts w:hint="eastAsia"/>
        </w:rPr>
        <w:t>也被存储）等字段，</w:t>
      </w:r>
      <w:proofErr w:type="gramStart"/>
      <w:r>
        <w:rPr>
          <w:rFonts w:hint="eastAsia"/>
        </w:rPr>
        <w:t>与微博评论</w:t>
      </w:r>
      <w:proofErr w:type="gramEnd"/>
      <w:r>
        <w:rPr>
          <w:rFonts w:hint="eastAsia"/>
        </w:rPr>
        <w:t>表为一对多关系</w:t>
      </w:r>
    </w:p>
    <w:p w14:paraId="5A37E520" w14:textId="5FD6790E" w:rsidR="006E25F5" w:rsidRDefault="008A092E">
      <w:pPr>
        <w:pPrChange w:id="788" w:author="曹 好" w:date="2022-06-03T15:37:00Z">
          <w:pPr>
            <w:spacing w:before="156"/>
            <w:ind w:firstLine="480"/>
          </w:pPr>
        </w:pPrChange>
      </w:pPr>
      <w:r>
        <w:rPr>
          <w:rFonts w:hint="eastAsia"/>
        </w:rPr>
        <w:t>(</w:t>
      </w:r>
      <w:r>
        <w:t xml:space="preserve">3) </w:t>
      </w:r>
      <w:proofErr w:type="gramStart"/>
      <w:r w:rsidR="006E25F5">
        <w:rPr>
          <w:rFonts w:hint="eastAsia"/>
        </w:rPr>
        <w:t>微博评论</w:t>
      </w:r>
      <w:proofErr w:type="gramEnd"/>
      <w:r w:rsidR="006E25F5">
        <w:rPr>
          <w:rFonts w:hint="eastAsia"/>
        </w:rPr>
        <w:t>表（</w:t>
      </w:r>
      <w:r w:rsidR="006E25F5">
        <w:rPr>
          <w:rFonts w:hint="eastAsia"/>
        </w:rPr>
        <w:t>Comments</w:t>
      </w:r>
      <w:r w:rsidR="006E25F5">
        <w:rPr>
          <w:rFonts w:hint="eastAsia"/>
        </w:rPr>
        <w:t>）</w:t>
      </w:r>
    </w:p>
    <w:p w14:paraId="2D5DE8AC" w14:textId="77777777" w:rsidR="006E25F5" w:rsidRDefault="006E25F5">
      <w:pPr>
        <w:pPrChange w:id="789" w:author="曹 好" w:date="2022-06-03T15:37:00Z">
          <w:pPr>
            <w:spacing w:before="156"/>
            <w:ind w:firstLineChars="200" w:firstLine="480"/>
          </w:pPr>
        </w:pPrChange>
      </w:pPr>
      <w:proofErr w:type="gramStart"/>
      <w:r>
        <w:rPr>
          <w:rFonts w:hint="eastAsia"/>
        </w:rPr>
        <w:t>微博评论</w:t>
      </w:r>
      <w:proofErr w:type="gramEnd"/>
      <w:r>
        <w:rPr>
          <w:rFonts w:hint="eastAsia"/>
        </w:rPr>
        <w:t>表用于存储微博博文下的评论信息，包括评论</w:t>
      </w:r>
      <w:r>
        <w:rPr>
          <w:rFonts w:hint="eastAsia"/>
        </w:rPr>
        <w:t>id</w:t>
      </w:r>
      <w:r>
        <w:rPr>
          <w:rFonts w:hint="eastAsia"/>
        </w:rPr>
        <w:t>、根评论</w:t>
      </w:r>
      <w:r>
        <w:rPr>
          <w:rFonts w:hint="eastAsia"/>
        </w:rPr>
        <w:t>id</w:t>
      </w:r>
      <w:r>
        <w:rPr>
          <w:rFonts w:hint="eastAsia"/>
        </w:rPr>
        <w:t>（该评论的上一级评论</w:t>
      </w:r>
      <w:r>
        <w:rPr>
          <w:rFonts w:hint="eastAsia"/>
        </w:rPr>
        <w:t>id</w:t>
      </w:r>
      <w:r>
        <w:rPr>
          <w:rFonts w:hint="eastAsia"/>
        </w:rPr>
        <w:t>）、所评论</w:t>
      </w:r>
      <w:proofErr w:type="gramStart"/>
      <w:r>
        <w:rPr>
          <w:rFonts w:hint="eastAsia"/>
        </w:rPr>
        <w:t>的微博</w:t>
      </w:r>
      <w:proofErr w:type="gramEnd"/>
      <w:r>
        <w:rPr>
          <w:rFonts w:hint="eastAsia"/>
        </w:rPr>
        <w:t>id</w:t>
      </w:r>
      <w:r>
        <w:rPr>
          <w:rFonts w:hint="eastAsia"/>
        </w:rPr>
        <w:t>、发布时间、发布位置、网页链接、评论用户</w:t>
      </w:r>
      <w:r>
        <w:rPr>
          <w:rFonts w:hint="eastAsia"/>
        </w:rPr>
        <w:t>id</w:t>
      </w:r>
      <w:r>
        <w:rPr>
          <w:rFonts w:hint="eastAsia"/>
        </w:rPr>
        <w:t>、昵称、性别、评论</w:t>
      </w:r>
      <w:proofErr w:type="gramStart"/>
      <w:r>
        <w:rPr>
          <w:rFonts w:hint="eastAsia"/>
        </w:rPr>
        <w:t>被点赞数和</w:t>
      </w:r>
      <w:proofErr w:type="gramEnd"/>
      <w:r>
        <w:rPr>
          <w:rFonts w:hint="eastAsia"/>
        </w:rPr>
        <w:t>评论内容等字段。</w:t>
      </w:r>
    </w:p>
    <w:p w14:paraId="06B3E57B" w14:textId="5F471955" w:rsidR="006E25F5" w:rsidRDefault="008A092E">
      <w:pPr>
        <w:pPrChange w:id="790" w:author="曹 好" w:date="2022-06-03T15:37:00Z">
          <w:pPr>
            <w:spacing w:before="156"/>
            <w:ind w:firstLine="480"/>
          </w:pPr>
        </w:pPrChange>
      </w:pPr>
      <w:r>
        <w:rPr>
          <w:rFonts w:hint="eastAsia"/>
        </w:rPr>
        <w:t>(</w:t>
      </w:r>
      <w:r>
        <w:t xml:space="preserve">4) </w:t>
      </w:r>
      <w:proofErr w:type="gramStart"/>
      <w:r w:rsidR="006E25F5">
        <w:rPr>
          <w:rFonts w:hint="eastAsia"/>
        </w:rPr>
        <w:t>微博群</w:t>
      </w:r>
      <w:proofErr w:type="gramEnd"/>
      <w:r w:rsidR="006E25F5">
        <w:rPr>
          <w:rFonts w:hint="eastAsia"/>
        </w:rPr>
        <w:t>组表（</w:t>
      </w:r>
      <w:proofErr w:type="spellStart"/>
      <w:r w:rsidR="006E25F5">
        <w:rPr>
          <w:rFonts w:hint="eastAsia"/>
        </w:rPr>
        <w:t>WeiboGroup</w:t>
      </w:r>
      <w:proofErr w:type="spellEnd"/>
      <w:r w:rsidR="006E25F5">
        <w:rPr>
          <w:rFonts w:hint="eastAsia"/>
        </w:rPr>
        <w:t>）</w:t>
      </w:r>
    </w:p>
    <w:p w14:paraId="3E774EBD" w14:textId="77777777" w:rsidR="006E25F5" w:rsidRDefault="006E25F5">
      <w:pPr>
        <w:pPrChange w:id="791" w:author="曹 好" w:date="2022-06-03T15:37:00Z">
          <w:pPr>
            <w:spacing w:before="156"/>
            <w:ind w:firstLineChars="200" w:firstLine="480"/>
          </w:pPr>
        </w:pPrChange>
      </w:pPr>
      <w:proofErr w:type="gramStart"/>
      <w:r>
        <w:rPr>
          <w:rFonts w:hint="eastAsia"/>
        </w:rPr>
        <w:t>微博群组表</w:t>
      </w:r>
      <w:proofErr w:type="gramEnd"/>
      <w:r>
        <w:rPr>
          <w:rFonts w:hint="eastAsia"/>
        </w:rPr>
        <w:t>用于存储</w:t>
      </w:r>
      <w:proofErr w:type="gramStart"/>
      <w:r>
        <w:rPr>
          <w:rFonts w:hint="eastAsia"/>
        </w:rPr>
        <w:t>微博群</w:t>
      </w:r>
      <w:proofErr w:type="gramEnd"/>
      <w:r>
        <w:rPr>
          <w:rFonts w:hint="eastAsia"/>
        </w:rPr>
        <w:t>组信息，包括群组</w:t>
      </w:r>
      <w:r>
        <w:rPr>
          <w:rFonts w:hint="eastAsia"/>
        </w:rPr>
        <w:t>id</w:t>
      </w:r>
      <w:r>
        <w:rPr>
          <w:rFonts w:hint="eastAsia"/>
        </w:rPr>
        <w:t>、群组昵称等字段。</w:t>
      </w:r>
    </w:p>
    <w:p w14:paraId="02148533" w14:textId="110D546E" w:rsidR="006E25F5" w:rsidRDefault="008A092E">
      <w:pPr>
        <w:pPrChange w:id="792" w:author="曹 好" w:date="2022-06-03T15:37:00Z">
          <w:pPr>
            <w:spacing w:before="156"/>
            <w:ind w:firstLine="480"/>
          </w:pPr>
        </w:pPrChange>
      </w:pPr>
      <w:r>
        <w:rPr>
          <w:rFonts w:hint="eastAsia"/>
        </w:rPr>
        <w:lastRenderedPageBreak/>
        <w:t>(</w:t>
      </w:r>
      <w:r>
        <w:t xml:space="preserve">5) </w:t>
      </w:r>
      <w:proofErr w:type="gramStart"/>
      <w:r w:rsidR="006E25F5">
        <w:rPr>
          <w:rFonts w:hint="eastAsia"/>
        </w:rPr>
        <w:t>微博对话</w:t>
      </w:r>
      <w:proofErr w:type="gramEnd"/>
      <w:r w:rsidR="006E25F5">
        <w:rPr>
          <w:rFonts w:hint="eastAsia"/>
        </w:rPr>
        <w:t>人员表（</w:t>
      </w:r>
      <w:proofErr w:type="spellStart"/>
      <w:r w:rsidR="006E25F5">
        <w:rPr>
          <w:rFonts w:hint="eastAsia"/>
        </w:rPr>
        <w:t>WeiboUser</w:t>
      </w:r>
      <w:proofErr w:type="spellEnd"/>
      <w:r w:rsidR="006E25F5">
        <w:rPr>
          <w:rFonts w:hint="eastAsia"/>
        </w:rPr>
        <w:t>）</w:t>
      </w:r>
    </w:p>
    <w:p w14:paraId="7BAE6770" w14:textId="476CC438" w:rsidR="006E25F5" w:rsidRDefault="006E25F5">
      <w:pPr>
        <w:pPrChange w:id="793" w:author="曹 好" w:date="2022-06-03T15:37:00Z">
          <w:pPr>
            <w:spacing w:before="156"/>
            <w:ind w:firstLineChars="200" w:firstLine="480"/>
          </w:pPr>
        </w:pPrChange>
      </w:pPr>
      <w:proofErr w:type="gramStart"/>
      <w:r>
        <w:rPr>
          <w:rFonts w:hint="eastAsia"/>
        </w:rPr>
        <w:t>微博对话</w:t>
      </w:r>
      <w:proofErr w:type="gramEnd"/>
      <w:r>
        <w:rPr>
          <w:rFonts w:hint="eastAsia"/>
        </w:rPr>
        <w:t>人员表用于存储</w:t>
      </w:r>
      <w:proofErr w:type="gramStart"/>
      <w:r>
        <w:rPr>
          <w:rFonts w:hint="eastAsia"/>
        </w:rPr>
        <w:t>在微博平台</w:t>
      </w:r>
      <w:proofErr w:type="gramEnd"/>
      <w:r>
        <w:rPr>
          <w:rFonts w:hint="eastAsia"/>
        </w:rPr>
        <w:t>上发生对话的用户信息，包括</w:t>
      </w:r>
      <w:proofErr w:type="gramStart"/>
      <w:r>
        <w:rPr>
          <w:rFonts w:hint="eastAsia"/>
        </w:rPr>
        <w:t>微博用户</w:t>
      </w:r>
      <w:proofErr w:type="gramEnd"/>
      <w:r>
        <w:rPr>
          <w:rFonts w:hint="eastAsia"/>
        </w:rPr>
        <w:t>id</w:t>
      </w:r>
      <w:r>
        <w:rPr>
          <w:rFonts w:hint="eastAsia"/>
        </w:rPr>
        <w:t>、昵称等字段，</w:t>
      </w:r>
      <w:proofErr w:type="gramStart"/>
      <w:r>
        <w:rPr>
          <w:rFonts w:hint="eastAsia"/>
        </w:rPr>
        <w:t>与微博对话</w:t>
      </w:r>
      <w:proofErr w:type="gramEnd"/>
      <w:r>
        <w:rPr>
          <w:rFonts w:hint="eastAsia"/>
        </w:rPr>
        <w:t>记录表为一对多关系。</w:t>
      </w:r>
    </w:p>
    <w:p w14:paraId="6CC32666" w14:textId="39B74CB0" w:rsidR="006E25F5" w:rsidRDefault="008A092E">
      <w:pPr>
        <w:pPrChange w:id="794" w:author="曹 好" w:date="2022-06-03T15:37:00Z">
          <w:pPr>
            <w:spacing w:before="156"/>
            <w:ind w:firstLine="480"/>
          </w:pPr>
        </w:pPrChange>
      </w:pPr>
      <w:r>
        <w:rPr>
          <w:rFonts w:hint="eastAsia"/>
        </w:rPr>
        <w:t>(</w:t>
      </w:r>
      <w:r>
        <w:t xml:space="preserve">6) </w:t>
      </w:r>
      <w:proofErr w:type="gramStart"/>
      <w:r w:rsidR="006E25F5">
        <w:rPr>
          <w:rFonts w:hint="eastAsia"/>
        </w:rPr>
        <w:t>微博机器人</w:t>
      </w:r>
      <w:proofErr w:type="gramEnd"/>
      <w:r w:rsidR="006E25F5">
        <w:rPr>
          <w:rFonts w:hint="eastAsia"/>
        </w:rPr>
        <w:t>表（</w:t>
      </w:r>
      <w:proofErr w:type="spellStart"/>
      <w:r w:rsidR="006E25F5">
        <w:rPr>
          <w:rFonts w:hint="eastAsia"/>
        </w:rPr>
        <w:t>WeiboBot</w:t>
      </w:r>
      <w:proofErr w:type="spellEnd"/>
      <w:r w:rsidR="006E25F5">
        <w:rPr>
          <w:rFonts w:hint="eastAsia"/>
        </w:rPr>
        <w:t>）</w:t>
      </w:r>
    </w:p>
    <w:p w14:paraId="7A040A83" w14:textId="4805CEE2" w:rsidR="006E25F5" w:rsidRDefault="006E25F5">
      <w:pPr>
        <w:pPrChange w:id="795" w:author="曹 好" w:date="2022-06-03T15:37:00Z">
          <w:pPr>
            <w:spacing w:before="156"/>
            <w:ind w:firstLineChars="200" w:firstLine="480"/>
          </w:pPr>
        </w:pPrChange>
      </w:pPr>
      <w:proofErr w:type="gramStart"/>
      <w:r>
        <w:rPr>
          <w:rFonts w:hint="eastAsia"/>
        </w:rPr>
        <w:t>微博机器人</w:t>
      </w:r>
      <w:proofErr w:type="gramEnd"/>
      <w:r>
        <w:rPr>
          <w:rFonts w:hint="eastAsia"/>
        </w:rPr>
        <w:t>表用来存储本项目创建的作为对话机器人</w:t>
      </w:r>
      <w:proofErr w:type="gramStart"/>
      <w:r>
        <w:rPr>
          <w:rFonts w:hint="eastAsia"/>
        </w:rPr>
        <w:t>的微博账号</w:t>
      </w:r>
      <w:proofErr w:type="gramEnd"/>
      <w:r>
        <w:rPr>
          <w:rFonts w:hint="eastAsia"/>
        </w:rPr>
        <w:t>，包括</w:t>
      </w:r>
      <w:r>
        <w:rPr>
          <w:rFonts w:hint="eastAsia"/>
        </w:rPr>
        <w:t>id</w:t>
      </w:r>
      <w:r>
        <w:rPr>
          <w:rFonts w:hint="eastAsia"/>
        </w:rPr>
        <w:t>、昵称等字段，</w:t>
      </w:r>
      <w:proofErr w:type="gramStart"/>
      <w:r>
        <w:rPr>
          <w:rFonts w:hint="eastAsia"/>
        </w:rPr>
        <w:t>与微博对话</w:t>
      </w:r>
      <w:proofErr w:type="gramEnd"/>
      <w:r>
        <w:rPr>
          <w:rFonts w:hint="eastAsia"/>
        </w:rPr>
        <w:t>群组表、</w:t>
      </w:r>
      <w:proofErr w:type="gramStart"/>
      <w:r>
        <w:rPr>
          <w:rFonts w:hint="eastAsia"/>
        </w:rPr>
        <w:t>微博对话</w:t>
      </w:r>
      <w:proofErr w:type="gramEnd"/>
      <w:r>
        <w:rPr>
          <w:rFonts w:hint="eastAsia"/>
        </w:rPr>
        <w:t>人员表</w:t>
      </w:r>
      <w:proofErr w:type="gramStart"/>
      <w:r>
        <w:rPr>
          <w:rFonts w:hint="eastAsia"/>
        </w:rPr>
        <w:t>和微博对话</w:t>
      </w:r>
      <w:proofErr w:type="gramEnd"/>
      <w:r>
        <w:rPr>
          <w:rFonts w:hint="eastAsia"/>
        </w:rPr>
        <w:t>记录表均为一对多关系。</w:t>
      </w:r>
    </w:p>
    <w:p w14:paraId="08144452" w14:textId="7F4CE52D" w:rsidR="006E25F5" w:rsidRDefault="008A092E">
      <w:pPr>
        <w:pPrChange w:id="796" w:author="曹 好" w:date="2022-06-03T15:37:00Z">
          <w:pPr>
            <w:spacing w:before="156"/>
            <w:ind w:firstLine="480"/>
          </w:pPr>
        </w:pPrChange>
      </w:pPr>
      <w:r>
        <w:rPr>
          <w:rFonts w:hint="eastAsia"/>
        </w:rPr>
        <w:t>(</w:t>
      </w:r>
      <w:r>
        <w:t xml:space="preserve">7) </w:t>
      </w:r>
      <w:proofErr w:type="gramStart"/>
      <w:r w:rsidR="006E25F5">
        <w:rPr>
          <w:rFonts w:hint="eastAsia"/>
        </w:rPr>
        <w:t>微博对话</w:t>
      </w:r>
      <w:proofErr w:type="gramEnd"/>
      <w:r w:rsidR="006E25F5">
        <w:rPr>
          <w:rFonts w:hint="eastAsia"/>
        </w:rPr>
        <w:t>记录表（</w:t>
      </w:r>
      <w:proofErr w:type="spellStart"/>
      <w:r w:rsidR="006E25F5">
        <w:rPr>
          <w:rFonts w:hint="eastAsia"/>
        </w:rPr>
        <w:t>WeiboMessage</w:t>
      </w:r>
      <w:proofErr w:type="spellEnd"/>
      <w:r w:rsidR="006E25F5">
        <w:rPr>
          <w:rFonts w:hint="eastAsia"/>
        </w:rPr>
        <w:t>）</w:t>
      </w:r>
    </w:p>
    <w:p w14:paraId="33324B3D" w14:textId="51ED6F6D" w:rsidR="006E25F5" w:rsidRDefault="006E25F5">
      <w:pPr>
        <w:pPrChange w:id="797" w:author="曹 好" w:date="2022-06-03T15:37:00Z">
          <w:pPr>
            <w:spacing w:before="156"/>
            <w:ind w:firstLineChars="200" w:firstLine="480"/>
          </w:pPr>
        </w:pPrChange>
      </w:pPr>
      <w:proofErr w:type="gramStart"/>
      <w:r>
        <w:rPr>
          <w:rFonts w:hint="eastAsia"/>
        </w:rPr>
        <w:t>微博对话</w:t>
      </w:r>
      <w:proofErr w:type="gramEnd"/>
      <w:r>
        <w:rPr>
          <w:rFonts w:hint="eastAsia"/>
        </w:rPr>
        <w:t>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2B7D2BC4" w14:textId="161EB262" w:rsidR="006E25F5" w:rsidRDefault="00D77349">
      <w:pPr>
        <w:pPrChange w:id="798" w:author="曹 好" w:date="2022-06-03T15:37:00Z">
          <w:pPr>
            <w:spacing w:before="156"/>
            <w:ind w:firstLine="480"/>
          </w:pPr>
        </w:pPrChange>
      </w:pPr>
      <w:r>
        <w:t xml:space="preserve">(8) </w:t>
      </w:r>
      <w:r w:rsidR="006E25F5">
        <w:rPr>
          <w:rFonts w:hint="eastAsia"/>
        </w:rPr>
        <w:t>QQ</w:t>
      </w:r>
      <w:r w:rsidR="006E25F5">
        <w:rPr>
          <w:rFonts w:hint="eastAsia"/>
        </w:rPr>
        <w:t>群组表（</w:t>
      </w:r>
      <w:proofErr w:type="spellStart"/>
      <w:r w:rsidR="006E25F5">
        <w:rPr>
          <w:rFonts w:hint="eastAsia"/>
        </w:rPr>
        <w:t>QQGroup</w:t>
      </w:r>
      <w:proofErr w:type="spellEnd"/>
      <w:r w:rsidR="006E25F5">
        <w:rPr>
          <w:rFonts w:hint="eastAsia"/>
        </w:rPr>
        <w:t>）</w:t>
      </w:r>
    </w:p>
    <w:p w14:paraId="7C04D86A" w14:textId="77777777" w:rsidR="006E25F5" w:rsidRDefault="006E25F5">
      <w:pPr>
        <w:pPrChange w:id="799" w:author="曹 好" w:date="2022-06-03T15:37:00Z">
          <w:pPr>
            <w:spacing w:before="156"/>
            <w:ind w:firstLineChars="200" w:firstLine="480"/>
          </w:pPr>
        </w:pPrChange>
      </w:pPr>
      <w:r>
        <w:rPr>
          <w:rFonts w:hint="eastAsia"/>
        </w:rPr>
        <w:t>QQ</w:t>
      </w:r>
      <w:proofErr w:type="gramStart"/>
      <w:r>
        <w:rPr>
          <w:rFonts w:hint="eastAsia"/>
        </w:rPr>
        <w:t>群组表用于</w:t>
      </w:r>
      <w:proofErr w:type="gramEnd"/>
      <w:r>
        <w:rPr>
          <w:rFonts w:hint="eastAsia"/>
        </w:rPr>
        <w:t>存储</w:t>
      </w:r>
      <w:r>
        <w:rPr>
          <w:rFonts w:hint="eastAsia"/>
        </w:rPr>
        <w:t>QQ</w:t>
      </w:r>
      <w:r>
        <w:rPr>
          <w:rFonts w:hint="eastAsia"/>
        </w:rPr>
        <w:t>群组信息，包括群组</w:t>
      </w:r>
      <w:r>
        <w:rPr>
          <w:rFonts w:hint="eastAsia"/>
        </w:rPr>
        <w:t>id</w:t>
      </w:r>
      <w:r>
        <w:rPr>
          <w:rFonts w:hint="eastAsia"/>
        </w:rPr>
        <w:t>、群组昵称等字段。</w:t>
      </w:r>
    </w:p>
    <w:p w14:paraId="60EF4F05" w14:textId="3AC9004C" w:rsidR="006E25F5" w:rsidRDefault="00D77349">
      <w:pPr>
        <w:pPrChange w:id="800" w:author="曹 好" w:date="2022-06-03T15:37:00Z">
          <w:pPr>
            <w:spacing w:before="156"/>
            <w:ind w:firstLine="480"/>
          </w:pPr>
        </w:pPrChange>
      </w:pPr>
      <w:r>
        <w:t xml:space="preserve">(9) </w:t>
      </w:r>
      <w:r w:rsidR="006E25F5">
        <w:rPr>
          <w:rFonts w:hint="eastAsia"/>
        </w:rPr>
        <w:t>QQ</w:t>
      </w:r>
      <w:r w:rsidR="006E25F5">
        <w:rPr>
          <w:rFonts w:hint="eastAsia"/>
        </w:rPr>
        <w:t>对话人员表（</w:t>
      </w:r>
      <w:proofErr w:type="spellStart"/>
      <w:r w:rsidR="006E25F5">
        <w:rPr>
          <w:rFonts w:hint="eastAsia"/>
        </w:rPr>
        <w:t>QQUser</w:t>
      </w:r>
      <w:proofErr w:type="spellEnd"/>
      <w:r w:rsidR="006E25F5">
        <w:rPr>
          <w:rFonts w:hint="eastAsia"/>
        </w:rPr>
        <w:t>）</w:t>
      </w:r>
    </w:p>
    <w:p w14:paraId="57B75E0A" w14:textId="77777777" w:rsidR="006E25F5" w:rsidRDefault="006E25F5">
      <w:pPr>
        <w:pPrChange w:id="801" w:author="曹 好" w:date="2022-06-03T15:37:00Z">
          <w:pPr>
            <w:spacing w:before="156"/>
            <w:ind w:firstLineChars="200" w:firstLine="480"/>
          </w:pPr>
        </w:pPrChange>
      </w:pPr>
      <w:r>
        <w:rPr>
          <w:rFonts w:hint="eastAsia"/>
        </w:rPr>
        <w:t>QQ</w:t>
      </w:r>
      <w:r>
        <w:rPr>
          <w:rFonts w:hint="eastAsia"/>
        </w:rPr>
        <w:t>对话人员表用于存储在</w:t>
      </w:r>
      <w:r>
        <w:rPr>
          <w:rFonts w:hint="eastAsia"/>
        </w:rPr>
        <w:t>QQ</w:t>
      </w:r>
      <w:r>
        <w:rPr>
          <w:rFonts w:hint="eastAsia"/>
        </w:rPr>
        <w:t>平台上发生对话的用户信息，包括</w:t>
      </w:r>
      <w:r>
        <w:rPr>
          <w:rFonts w:hint="eastAsia"/>
        </w:rPr>
        <w:t>QQ</w:t>
      </w:r>
      <w:r>
        <w:rPr>
          <w:rFonts w:hint="eastAsia"/>
        </w:rPr>
        <w:t>号、昵称等字段，与</w:t>
      </w:r>
      <w:r>
        <w:rPr>
          <w:rFonts w:hint="eastAsia"/>
        </w:rPr>
        <w:t>QQ</w:t>
      </w:r>
      <w:r>
        <w:rPr>
          <w:rFonts w:hint="eastAsia"/>
        </w:rPr>
        <w:t>对话记录表为一对多关系。</w:t>
      </w:r>
    </w:p>
    <w:p w14:paraId="309F7CB3" w14:textId="7C7A2FE7" w:rsidR="006E25F5" w:rsidRDefault="00D77349">
      <w:pPr>
        <w:pPrChange w:id="802" w:author="曹 好" w:date="2022-06-03T15:37:00Z">
          <w:pPr>
            <w:spacing w:before="156"/>
            <w:ind w:firstLine="480"/>
          </w:pPr>
        </w:pPrChange>
      </w:pPr>
      <w:r>
        <w:t xml:space="preserve">(9) </w:t>
      </w:r>
      <w:r w:rsidR="006E25F5">
        <w:rPr>
          <w:rFonts w:hint="eastAsia"/>
        </w:rPr>
        <w:t>QQ</w:t>
      </w:r>
      <w:r w:rsidR="006E25F5">
        <w:rPr>
          <w:rFonts w:hint="eastAsia"/>
        </w:rPr>
        <w:t>机器人表（</w:t>
      </w:r>
      <w:proofErr w:type="spellStart"/>
      <w:r w:rsidR="006E25F5">
        <w:rPr>
          <w:rFonts w:hint="eastAsia"/>
        </w:rPr>
        <w:t>QQBot</w:t>
      </w:r>
      <w:proofErr w:type="spellEnd"/>
      <w:r w:rsidR="006E25F5">
        <w:rPr>
          <w:rFonts w:hint="eastAsia"/>
        </w:rPr>
        <w:t>）</w:t>
      </w:r>
    </w:p>
    <w:p w14:paraId="717FBB69" w14:textId="77777777" w:rsidR="006E25F5" w:rsidRDefault="006E25F5">
      <w:pPr>
        <w:pPrChange w:id="803" w:author="曹 好" w:date="2022-06-03T15:37:00Z">
          <w:pPr>
            <w:spacing w:before="156"/>
            <w:ind w:firstLineChars="200" w:firstLine="480"/>
          </w:pPr>
        </w:pPrChange>
      </w:pPr>
      <w:r>
        <w:rPr>
          <w:rFonts w:hint="eastAsia"/>
        </w:rPr>
        <w:t>QQ</w:t>
      </w:r>
      <w:r>
        <w:rPr>
          <w:rFonts w:hint="eastAsia"/>
        </w:rPr>
        <w:t>机器人表用来存储本项目创建的作为对话机器人的</w:t>
      </w:r>
      <w:r>
        <w:rPr>
          <w:rFonts w:hint="eastAsia"/>
        </w:rPr>
        <w:t>QQ</w:t>
      </w:r>
      <w:r>
        <w:rPr>
          <w:rFonts w:hint="eastAsia"/>
        </w:rPr>
        <w:t>账号，包括</w:t>
      </w:r>
      <w:r>
        <w:rPr>
          <w:rFonts w:hint="eastAsia"/>
        </w:rPr>
        <w:t>QQ</w:t>
      </w:r>
      <w:r>
        <w:rPr>
          <w:rFonts w:hint="eastAsia"/>
        </w:rPr>
        <w:t>号、昵称等字段，与</w:t>
      </w:r>
      <w:r>
        <w:rPr>
          <w:rFonts w:hint="eastAsia"/>
        </w:rPr>
        <w:t>QQ</w:t>
      </w:r>
      <w:r>
        <w:rPr>
          <w:rFonts w:hint="eastAsia"/>
        </w:rPr>
        <w:t>对话群组表、</w:t>
      </w:r>
      <w:r>
        <w:rPr>
          <w:rFonts w:hint="eastAsia"/>
        </w:rPr>
        <w:t>QQ</w:t>
      </w:r>
      <w:r>
        <w:rPr>
          <w:rFonts w:hint="eastAsia"/>
        </w:rPr>
        <w:t>对话人员表和</w:t>
      </w:r>
      <w:r>
        <w:rPr>
          <w:rFonts w:hint="eastAsia"/>
        </w:rPr>
        <w:t>QQ</w:t>
      </w:r>
      <w:r>
        <w:rPr>
          <w:rFonts w:hint="eastAsia"/>
        </w:rPr>
        <w:t>对话记录表均为一对多关系。</w:t>
      </w:r>
    </w:p>
    <w:p w14:paraId="4C45A9EC" w14:textId="22225EE3" w:rsidR="006E25F5" w:rsidRDefault="00D77349">
      <w:pPr>
        <w:pPrChange w:id="804" w:author="曹 好" w:date="2022-06-03T15:37:00Z">
          <w:pPr>
            <w:spacing w:before="156"/>
            <w:ind w:firstLine="480"/>
          </w:pPr>
        </w:pPrChange>
      </w:pPr>
      <w:r>
        <w:t xml:space="preserve">(11) </w:t>
      </w:r>
      <w:r w:rsidR="006E25F5">
        <w:rPr>
          <w:rFonts w:hint="eastAsia"/>
        </w:rPr>
        <w:t>QQ</w:t>
      </w:r>
      <w:r w:rsidR="006E25F5">
        <w:rPr>
          <w:rFonts w:hint="eastAsia"/>
        </w:rPr>
        <w:t>对话记录表（</w:t>
      </w:r>
      <w:proofErr w:type="spellStart"/>
      <w:r w:rsidR="006E25F5">
        <w:rPr>
          <w:rFonts w:hint="eastAsia"/>
        </w:rPr>
        <w:t>QQMessage</w:t>
      </w:r>
      <w:proofErr w:type="spellEnd"/>
      <w:r w:rsidR="006E25F5">
        <w:rPr>
          <w:rFonts w:hint="eastAsia"/>
        </w:rPr>
        <w:t>）</w:t>
      </w:r>
    </w:p>
    <w:p w14:paraId="0D35EED5" w14:textId="67853F08" w:rsidR="006E25F5" w:rsidRDefault="006E25F5">
      <w:pPr>
        <w:pPrChange w:id="805" w:author="曹 好" w:date="2022-06-03T15:37:00Z">
          <w:pPr>
            <w:spacing w:before="156"/>
            <w:ind w:firstLineChars="200" w:firstLine="480"/>
          </w:pPr>
        </w:pPrChange>
      </w:pPr>
      <w:r>
        <w:rPr>
          <w:rFonts w:hint="eastAsia"/>
        </w:rPr>
        <w:t>QQ</w:t>
      </w:r>
      <w:r>
        <w:rPr>
          <w:rFonts w:hint="eastAsia"/>
        </w:rPr>
        <w:t>对话记录表用来存储对话机器人账号与诈骗人员的对话记录，包括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6918287C" w14:textId="77777777" w:rsidR="006E25F5" w:rsidRDefault="006E25F5">
      <w:pPr>
        <w:pPrChange w:id="806" w:author="曹 好" w:date="2022-06-03T15:37:00Z">
          <w:pPr>
            <w:spacing w:before="156"/>
            <w:ind w:firstLineChars="200" w:firstLine="480"/>
          </w:pPr>
        </w:pPrChange>
      </w:pPr>
      <w:r>
        <w:rPr>
          <w:rFonts w:hint="eastAsia"/>
        </w:rPr>
        <w:t>除了采用关系型数据库</w:t>
      </w:r>
      <w:r>
        <w:rPr>
          <w:rFonts w:hint="eastAsia"/>
        </w:rPr>
        <w:t>MySQL</w:t>
      </w:r>
      <w:r>
        <w:rPr>
          <w:rFonts w:hint="eastAsia"/>
        </w:rPr>
        <w:t>数据存储数据外，为了更好地帮助系统发现诈骗人员群体和探究群体中个体之间的联系，本系统还采用了</w:t>
      </w:r>
      <w:r>
        <w:rPr>
          <w:rFonts w:hint="eastAsia"/>
        </w:rPr>
        <w:t>neo4j</w:t>
      </w:r>
      <w:r>
        <w:rPr>
          <w:rFonts w:hint="eastAsia"/>
        </w:rPr>
        <w:t>数据库，该数据库存储了五类诈骗群体及用户之间的关系（用户</w:t>
      </w:r>
      <w:r>
        <w:rPr>
          <w:rFonts w:hint="eastAsia"/>
        </w:rPr>
        <w:t>A</w:t>
      </w:r>
      <w:r>
        <w:rPr>
          <w:rFonts w:hint="eastAsia"/>
        </w:rPr>
        <w:t>指向用户</w:t>
      </w:r>
      <w:r>
        <w:rPr>
          <w:rFonts w:hint="eastAsia"/>
        </w:rPr>
        <w:t>B</w:t>
      </w:r>
      <w:r>
        <w:rPr>
          <w:rFonts w:hint="eastAsia"/>
        </w:rPr>
        <w:t>的有向箭头表示用户</w:t>
      </w:r>
      <w:r>
        <w:rPr>
          <w:rFonts w:hint="eastAsia"/>
        </w:rPr>
        <w:t>A</w:t>
      </w:r>
      <w:r>
        <w:rPr>
          <w:rFonts w:hint="eastAsia"/>
        </w:rPr>
        <w:t>关注了用户</w:t>
      </w:r>
      <w:r>
        <w:rPr>
          <w:rFonts w:hint="eastAsia"/>
        </w:rPr>
        <w:t>B</w:t>
      </w:r>
      <w:r>
        <w:rPr>
          <w:rFonts w:hint="eastAsia"/>
        </w:rPr>
        <w:t>），结构如下图所示。</w:t>
      </w:r>
    </w:p>
    <w:p w14:paraId="75504B95" w14:textId="0D3E5C57" w:rsidR="00307E53" w:rsidRDefault="006E25F5">
      <w:pPr>
        <w:pPrChange w:id="807" w:author="曹 好" w:date="2022-06-03T15:37:00Z">
          <w:pPr>
            <w:keepNext/>
            <w:spacing w:before="156"/>
            <w:ind w:firstLine="480"/>
          </w:pPr>
        </w:pPrChange>
      </w:pPr>
      <w:r>
        <w:rPr>
          <w:noProof/>
        </w:rPr>
        <w:lastRenderedPageBreak/>
        <w:drawing>
          <wp:inline distT="0" distB="0" distL="0" distR="0" wp14:anchorId="54EE1963" wp14:editId="3547399B">
            <wp:extent cx="5281295" cy="5153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81295" cy="5153025"/>
                    </a:xfrm>
                    <a:prstGeom prst="rect">
                      <a:avLst/>
                    </a:prstGeom>
                    <a:noFill/>
                    <a:ln>
                      <a:noFill/>
                    </a:ln>
                  </pic:spPr>
                </pic:pic>
              </a:graphicData>
            </a:graphic>
          </wp:inline>
        </w:drawing>
      </w:r>
    </w:p>
    <w:p w14:paraId="0B4B9716" w14:textId="7C6C5BC7" w:rsidR="00621E3E" w:rsidRDefault="00307E53" w:rsidP="00AB2086">
      <w:pPr>
        <w:pStyle w:val="a9"/>
        <w:spacing w:after="312"/>
      </w:pPr>
      <w:r>
        <w:t>图</w:t>
      </w:r>
      <w:r>
        <w:t xml:space="preserve"> </w:t>
      </w:r>
      <w:fldSimple w:instr=" STYLEREF 1 \s ">
        <w:r w:rsidR="00166C1F">
          <w:rPr>
            <w:noProof/>
          </w:rPr>
          <w:t>3</w:t>
        </w:r>
      </w:fldSimple>
      <w:r>
        <w:noBreakHyphen/>
      </w:r>
      <w:r>
        <w:fldChar w:fldCharType="begin"/>
      </w:r>
      <w:r>
        <w:instrText xml:space="preserve"> SEQ </w:instrText>
      </w:r>
      <w:r>
        <w:instrText>图表</w:instrText>
      </w:r>
      <w:r>
        <w:instrText xml:space="preserve"> \* ARABIC \s 1 </w:instrText>
      </w:r>
      <w:r>
        <w:fldChar w:fldCharType="separate"/>
      </w:r>
      <w:r w:rsidR="00166C1F">
        <w:rPr>
          <w:noProof/>
        </w:rPr>
        <w:t>2</w:t>
      </w:r>
      <w:r>
        <w:fldChar w:fldCharType="end"/>
      </w:r>
      <w:r>
        <w:t xml:space="preserve"> Neo4j</w:t>
      </w:r>
      <w:r>
        <w:rPr>
          <w:rFonts w:hint="eastAsia"/>
        </w:rPr>
        <w:t>图数据库展示</w:t>
      </w:r>
    </w:p>
    <w:p w14:paraId="5ED60558" w14:textId="25E2DD2C" w:rsidR="006E25F5" w:rsidRDefault="006E25F5">
      <w:pPr>
        <w:pPrChange w:id="808" w:author="曹 好" w:date="2022-06-03T15:37:00Z">
          <w:pPr>
            <w:spacing w:before="156"/>
            <w:ind w:firstLine="480"/>
          </w:pPr>
        </w:pPrChange>
      </w:pPr>
      <w:r>
        <w:rPr>
          <w:rFonts w:hint="eastAsia"/>
        </w:rPr>
        <w:t>（</w:t>
      </w:r>
      <w:r>
        <w:rPr>
          <w:rFonts w:hint="eastAsia"/>
        </w:rPr>
        <w:t>1</w:t>
      </w:r>
      <w:r>
        <w:rPr>
          <w:rFonts w:hint="eastAsia"/>
        </w:rPr>
        <w:t>）红色节点：</w:t>
      </w:r>
      <w:r w:rsidR="008D0797">
        <w:rPr>
          <w:rFonts w:hint="eastAsia"/>
        </w:rPr>
        <w:t>“炒股”</w:t>
      </w:r>
      <w:r>
        <w:rPr>
          <w:rFonts w:hint="eastAsia"/>
        </w:rPr>
        <w:t>类诈骗群体，该群体主要通过发布关于炒股的信息诱导用户与之私信，从而建立联系和与受害者间的信任，而后完成诈骗。</w:t>
      </w:r>
    </w:p>
    <w:p w14:paraId="5397FB2D" w14:textId="5A8205E1" w:rsidR="006E25F5" w:rsidRDefault="006E25F5">
      <w:pPr>
        <w:pPrChange w:id="809" w:author="曹 好" w:date="2022-06-03T15:37:00Z">
          <w:pPr>
            <w:spacing w:before="156"/>
            <w:ind w:firstLine="480"/>
          </w:pPr>
        </w:pPrChange>
      </w:pPr>
      <w:r>
        <w:rPr>
          <w:rFonts w:hint="eastAsia"/>
        </w:rPr>
        <w:t>（</w:t>
      </w:r>
      <w:r>
        <w:rPr>
          <w:rFonts w:hint="eastAsia"/>
        </w:rPr>
        <w:t>2</w:t>
      </w:r>
      <w:r>
        <w:rPr>
          <w:rFonts w:hint="eastAsia"/>
        </w:rPr>
        <w:t>）绿色节点：“工作</w:t>
      </w:r>
      <w:r w:rsidR="008D0797">
        <w:rPr>
          <w:rFonts w:hint="eastAsia"/>
        </w:rPr>
        <w:t>”</w:t>
      </w:r>
      <w:r>
        <w:rPr>
          <w:rFonts w:hint="eastAsia"/>
        </w:rPr>
        <w:t>类诈骗群体，该群体主要通过发布工作招聘信息诱导用户与之私信，在诈骗人员发布并不存在的工作任务前往往会让受害者上交一部分费用，从而完成诈骗。</w:t>
      </w:r>
    </w:p>
    <w:p w14:paraId="088BD102" w14:textId="49286619" w:rsidR="006E25F5" w:rsidRDefault="006E25F5">
      <w:pPr>
        <w:pPrChange w:id="810" w:author="曹 好" w:date="2022-06-03T15:37:00Z">
          <w:pPr>
            <w:spacing w:before="156"/>
            <w:ind w:firstLine="480"/>
          </w:pPr>
        </w:pPrChange>
      </w:pPr>
      <w:r>
        <w:rPr>
          <w:rFonts w:hint="eastAsia"/>
        </w:rPr>
        <w:t>（</w:t>
      </w:r>
      <w:r>
        <w:rPr>
          <w:rFonts w:hint="eastAsia"/>
        </w:rPr>
        <w:t>3</w:t>
      </w:r>
      <w:r>
        <w:rPr>
          <w:rFonts w:hint="eastAsia"/>
        </w:rPr>
        <w:t>）粉色节点：“交易</w:t>
      </w:r>
      <w:r w:rsidR="008D0797">
        <w:rPr>
          <w:rFonts w:hint="eastAsia"/>
        </w:rPr>
        <w:t>”</w:t>
      </w:r>
      <w:r>
        <w:rPr>
          <w:rFonts w:hint="eastAsia"/>
        </w:rPr>
        <w:t>类诈骗群体，该群体通过卖手机、卖保险等信息吸引用户关注后，诱导用户通过不正当的途径</w:t>
      </w:r>
      <w:proofErr w:type="gramStart"/>
      <w:r>
        <w:rPr>
          <w:rFonts w:hint="eastAsia"/>
        </w:rPr>
        <w:t>”</w:t>
      </w:r>
      <w:proofErr w:type="gramEnd"/>
      <w:r>
        <w:rPr>
          <w:rFonts w:hint="eastAsia"/>
        </w:rPr>
        <w:t>交易“，而实际上骗取了受害者的财产。</w:t>
      </w:r>
    </w:p>
    <w:p w14:paraId="2B086BD3" w14:textId="2DE1B35C" w:rsidR="006E25F5" w:rsidRPr="006E25F5" w:rsidRDefault="006E25F5">
      <w:pPr>
        <w:pPrChange w:id="811" w:author="曹 好" w:date="2022-06-03T15:37:00Z">
          <w:pPr>
            <w:spacing w:before="156"/>
            <w:ind w:firstLine="480"/>
          </w:pPr>
        </w:pPrChange>
      </w:pPr>
      <w:r>
        <w:rPr>
          <w:rFonts w:hint="eastAsia"/>
        </w:rPr>
        <w:t>（</w:t>
      </w:r>
      <w:r>
        <w:rPr>
          <w:rFonts w:hint="eastAsia"/>
        </w:rPr>
        <w:t>4</w:t>
      </w:r>
      <w:r>
        <w:rPr>
          <w:rFonts w:hint="eastAsia"/>
        </w:rPr>
        <w:t>）蓝色节点：“私聊</w:t>
      </w:r>
      <w:r w:rsidR="008D0797">
        <w:rPr>
          <w:rFonts w:hint="eastAsia"/>
        </w:rPr>
        <w:t>”</w:t>
      </w:r>
      <w:r>
        <w:rPr>
          <w:rFonts w:hint="eastAsia"/>
        </w:rPr>
        <w:t>类诈骗群体，该群体通过游戏、照片等信息引诱用户与之建立好友关系，建立长期的联系并骗取财产。</w:t>
      </w:r>
    </w:p>
    <w:p w14:paraId="19B171EB" w14:textId="4D67F3AA" w:rsidR="00350608" w:rsidRDefault="00A746DE">
      <w:pPr>
        <w:pStyle w:val="3"/>
        <w:pPrChange w:id="812" w:author="曹 好" w:date="2022-06-03T15:37:00Z">
          <w:pPr>
            <w:pStyle w:val="3"/>
            <w:spacing w:before="156"/>
            <w:ind w:firstLine="562"/>
          </w:pPr>
        </w:pPrChange>
      </w:pPr>
      <w:r>
        <w:rPr>
          <w:rFonts w:hint="eastAsia"/>
        </w:rPr>
        <w:t>数据可视化大屏展示</w:t>
      </w:r>
      <w:r w:rsidR="00350608">
        <w:rPr>
          <w:rFonts w:hint="eastAsia"/>
        </w:rPr>
        <w:t>功能</w:t>
      </w:r>
    </w:p>
    <w:p w14:paraId="27FBA0AB" w14:textId="7F260098" w:rsidR="00A16CB9" w:rsidRDefault="00383326">
      <w:pPr>
        <w:pPrChange w:id="813" w:author="曹 好" w:date="2022-06-03T15:37:00Z">
          <w:pPr>
            <w:spacing w:before="156"/>
            <w:ind w:firstLine="480"/>
          </w:pPr>
        </w:pPrChange>
      </w:pPr>
      <w:r>
        <w:rPr>
          <w:rFonts w:hint="eastAsia"/>
        </w:rPr>
        <w:lastRenderedPageBreak/>
        <w:t>数据可视化大屏界面</w:t>
      </w:r>
      <w:r w:rsidR="00A16CB9">
        <w:rPr>
          <w:rFonts w:hint="eastAsia"/>
        </w:rPr>
        <w:t>如</w:t>
      </w:r>
      <w:r w:rsidR="00A16CB9">
        <w:fldChar w:fldCharType="begin"/>
      </w:r>
      <w:r w:rsidR="00A16CB9">
        <w:instrText xml:space="preserve"> </w:instrText>
      </w:r>
      <w:r w:rsidR="00A16CB9">
        <w:rPr>
          <w:rFonts w:hint="eastAsia"/>
        </w:rPr>
        <w:instrText>REF _Ref104322325 \h</w:instrText>
      </w:r>
      <w:r w:rsidR="00A16CB9">
        <w:instrText xml:space="preserve"> </w:instrText>
      </w:r>
      <w:r w:rsidR="00A16CB9">
        <w:fldChar w:fldCharType="separate"/>
      </w:r>
      <w:ins w:id="814" w:author="曹 好" w:date="2022-06-06T00:50:00Z">
        <w:r w:rsidR="00166C1F">
          <w:rPr>
            <w:rFonts w:hint="eastAsia"/>
            <w:b/>
            <w:bCs/>
          </w:rPr>
          <w:t>错误</w:t>
        </w:r>
        <w:r w:rsidR="00166C1F">
          <w:rPr>
            <w:rFonts w:hint="eastAsia"/>
            <w:b/>
            <w:bCs/>
          </w:rPr>
          <w:t>!</w:t>
        </w:r>
        <w:r w:rsidR="00166C1F">
          <w:rPr>
            <w:rFonts w:hint="eastAsia"/>
            <w:b/>
            <w:bCs/>
          </w:rPr>
          <w:t>未找到引用源。</w:t>
        </w:r>
      </w:ins>
      <w:del w:id="815" w:author="曹 好" w:date="2022-06-03T16:35:00Z">
        <w:r w:rsidR="00A16CB9" w:rsidDel="00AB2086">
          <w:rPr>
            <w:rFonts w:hint="eastAsia"/>
          </w:rPr>
          <w:delText>图</w:delText>
        </w:r>
        <w:r w:rsidR="00A16CB9" w:rsidDel="00AB2086">
          <w:rPr>
            <w:rFonts w:hint="eastAsia"/>
          </w:rPr>
          <w:delText xml:space="preserve"> </w:delText>
        </w:r>
        <w:r w:rsidR="00A16CB9" w:rsidDel="00AB2086">
          <w:rPr>
            <w:noProof/>
          </w:rPr>
          <w:delText>2</w:delText>
        </w:r>
        <w:r w:rsidR="00A16CB9" w:rsidDel="00AB2086">
          <w:noBreakHyphen/>
        </w:r>
        <w:r w:rsidR="00A16CB9" w:rsidDel="00AB2086">
          <w:rPr>
            <w:noProof/>
          </w:rPr>
          <w:delText>17</w:delText>
        </w:r>
      </w:del>
      <w:r w:rsidR="00A16CB9">
        <w:fldChar w:fldCharType="end"/>
      </w:r>
      <w:r w:rsidR="00A16CB9">
        <w:rPr>
          <w:rFonts w:hint="eastAsia"/>
        </w:rPr>
        <w:t>所示，</w:t>
      </w:r>
      <w:r>
        <w:rPr>
          <w:rFonts w:hint="eastAsia"/>
        </w:rPr>
        <w:t>该页面将重要的数据信息以直观的图表、图形展示出来</w:t>
      </w:r>
      <w:r w:rsidR="006248E6">
        <w:rPr>
          <w:rFonts w:hint="eastAsia"/>
        </w:rPr>
        <w:t>。通过数据大屏展示出正确的数据和信息能够帮助公安部门更快、更有效地</w:t>
      </w:r>
      <w:r w:rsidR="00881FD0">
        <w:rPr>
          <w:rFonts w:hint="eastAsia"/>
        </w:rPr>
        <w:t>进行分析决策。</w:t>
      </w:r>
    </w:p>
    <w:p w14:paraId="53BE5535" w14:textId="68B2ACE4" w:rsidR="00881FD0" w:rsidRDefault="00E97D88">
      <w:pPr>
        <w:pPrChange w:id="816" w:author="曹 好" w:date="2022-06-03T15:37:00Z">
          <w:pPr>
            <w:spacing w:before="156"/>
            <w:ind w:firstLine="480"/>
          </w:pPr>
        </w:pPrChange>
      </w:pPr>
      <w:r>
        <w:rPr>
          <w:rFonts w:hint="eastAsia"/>
        </w:rPr>
        <w:t>数据可视化大屏主要展示了</w:t>
      </w:r>
      <w:r>
        <w:rPr>
          <w:rFonts w:hint="eastAsia"/>
        </w:rPr>
        <w:t>8</w:t>
      </w:r>
      <w:r>
        <w:rPr>
          <w:rFonts w:hint="eastAsia"/>
        </w:rPr>
        <w:t>个板块：</w:t>
      </w:r>
    </w:p>
    <w:p w14:paraId="299F86D0" w14:textId="72EBE167" w:rsidR="00E97D88" w:rsidRDefault="00E97D88">
      <w:pPr>
        <w:pStyle w:val="ab"/>
        <w:numPr>
          <w:ilvl w:val="0"/>
          <w:numId w:val="16"/>
        </w:numPr>
        <w:ind w:firstLineChars="0"/>
        <w:pPrChange w:id="817" w:author="曹 好" w:date="2022-06-03T15:37:00Z">
          <w:pPr>
            <w:pStyle w:val="ab"/>
            <w:numPr>
              <w:numId w:val="16"/>
            </w:numPr>
            <w:spacing w:before="156"/>
            <w:ind w:left="840" w:firstLineChars="0" w:hanging="420"/>
          </w:pPr>
        </w:pPrChange>
      </w:pPr>
      <w:r w:rsidRPr="00E97D88">
        <w:rPr>
          <w:rFonts w:hint="eastAsia"/>
          <w:b/>
          <w:bCs/>
        </w:rPr>
        <w:t>数量统计板块：</w:t>
      </w:r>
      <w:r>
        <w:rPr>
          <w:rFonts w:hint="eastAsia"/>
        </w:rPr>
        <w:t>如</w:t>
      </w:r>
      <w:r w:rsidR="009B5D9F">
        <w:fldChar w:fldCharType="begin"/>
      </w:r>
      <w:r w:rsidR="009B5D9F">
        <w:instrText xml:space="preserve"> </w:instrText>
      </w:r>
      <w:r w:rsidR="009B5D9F">
        <w:rPr>
          <w:rFonts w:hint="eastAsia"/>
        </w:rPr>
        <w:instrText>REF _Ref104324618 \h</w:instrText>
      </w:r>
      <w:r w:rsidR="009B5D9F">
        <w:instrText xml:space="preserve"> </w:instrText>
      </w:r>
      <w:r w:rsidR="009B5D9F">
        <w:fldChar w:fldCharType="separate"/>
      </w:r>
      <w:ins w:id="81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23</w:t>
        </w:r>
      </w:ins>
      <w:del w:id="819" w:author="曹 好" w:date="2022-06-03T16:35:00Z">
        <w:r w:rsidR="009B5D9F" w:rsidDel="00AB2086">
          <w:rPr>
            <w:rFonts w:hint="eastAsia"/>
          </w:rPr>
          <w:delText>图</w:delText>
        </w:r>
        <w:r w:rsidR="009B5D9F" w:rsidDel="00AB2086">
          <w:rPr>
            <w:rFonts w:hint="eastAsia"/>
          </w:rPr>
          <w:delText xml:space="preserve"> </w:delText>
        </w:r>
        <w:r w:rsidR="009B5D9F" w:rsidDel="00AB2086">
          <w:rPr>
            <w:noProof/>
          </w:rPr>
          <w:delText>2</w:delText>
        </w:r>
        <w:r w:rsidR="009B5D9F" w:rsidDel="00AB2086">
          <w:noBreakHyphen/>
        </w:r>
        <w:r w:rsidR="009B5D9F" w:rsidDel="00AB2086">
          <w:rPr>
            <w:noProof/>
          </w:rPr>
          <w:delText>18</w:delText>
        </w:r>
      </w:del>
      <w:r w:rsidR="009B5D9F">
        <w:fldChar w:fldCharType="end"/>
      </w:r>
      <w:r>
        <w:rPr>
          <w:rFonts w:hint="eastAsia"/>
        </w:rPr>
        <w:t>所示，该板块主要展示了</w:t>
      </w:r>
      <w:proofErr w:type="gramStart"/>
      <w:r>
        <w:rPr>
          <w:rFonts w:hint="eastAsia"/>
        </w:rPr>
        <w:t>爬取的微博</w:t>
      </w:r>
      <w:proofErr w:type="gramEnd"/>
      <w:r>
        <w:rPr>
          <w:rFonts w:hint="eastAsia"/>
        </w:rPr>
        <w:t>数量、诈骗信息数量、诈骗群体数量、诈骗人员数量以及它们各自的环比增长。</w:t>
      </w:r>
    </w:p>
    <w:p w14:paraId="61FC536E" w14:textId="36AB0D15" w:rsidR="009B5D9F" w:rsidRDefault="009B5D9F">
      <w:pPr>
        <w:pStyle w:val="ab"/>
        <w:numPr>
          <w:ilvl w:val="0"/>
          <w:numId w:val="16"/>
        </w:numPr>
        <w:ind w:firstLineChars="0"/>
        <w:pPrChange w:id="820" w:author="曹 好" w:date="2022-06-03T15:37:00Z">
          <w:pPr>
            <w:pStyle w:val="ab"/>
            <w:numPr>
              <w:numId w:val="16"/>
            </w:numPr>
            <w:spacing w:before="156"/>
            <w:ind w:left="840" w:firstLineChars="0" w:hanging="420"/>
          </w:pPr>
        </w:pPrChange>
      </w:pPr>
      <w:r>
        <w:rPr>
          <w:rFonts w:hint="eastAsia"/>
          <w:b/>
          <w:bCs/>
        </w:rPr>
        <w:t>诈骗类型比例板块：</w:t>
      </w:r>
      <w:r w:rsidRPr="009B5D9F">
        <w:rPr>
          <w:rFonts w:hint="eastAsia"/>
        </w:rPr>
        <w:t>如</w:t>
      </w:r>
      <w:r w:rsidR="00101447">
        <w:fldChar w:fldCharType="begin"/>
      </w:r>
      <w:r w:rsidR="00101447">
        <w:instrText xml:space="preserve"> </w:instrText>
      </w:r>
      <w:r w:rsidR="00101447">
        <w:rPr>
          <w:rFonts w:hint="eastAsia"/>
        </w:rPr>
        <w:instrText>REF _Ref104326558 \h</w:instrText>
      </w:r>
      <w:r w:rsidR="00101447">
        <w:instrText xml:space="preserve"> </w:instrText>
      </w:r>
      <w:r w:rsidR="00101447">
        <w:fldChar w:fldCharType="separate"/>
      </w:r>
      <w:ins w:id="82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24</w:t>
        </w:r>
      </w:ins>
      <w:del w:id="822" w:author="曹 好" w:date="2022-06-03T16:35:00Z">
        <w:r w:rsidR="00101447" w:rsidDel="00AB2086">
          <w:rPr>
            <w:rFonts w:hint="eastAsia"/>
          </w:rPr>
          <w:delText>图</w:delText>
        </w:r>
        <w:r w:rsidR="00101447" w:rsidDel="00AB2086">
          <w:rPr>
            <w:rFonts w:hint="eastAsia"/>
          </w:rPr>
          <w:delText xml:space="preserve"> </w:delText>
        </w:r>
        <w:r w:rsidR="00101447" w:rsidDel="00AB2086">
          <w:rPr>
            <w:noProof/>
          </w:rPr>
          <w:delText>2</w:delText>
        </w:r>
        <w:r w:rsidR="00101447" w:rsidDel="00AB2086">
          <w:noBreakHyphen/>
        </w:r>
        <w:r w:rsidR="00101447" w:rsidDel="00AB2086">
          <w:rPr>
            <w:noProof/>
          </w:rPr>
          <w:delText>19</w:delText>
        </w:r>
      </w:del>
      <w:r w:rsidR="00101447">
        <w:fldChar w:fldCharType="end"/>
      </w:r>
      <w:r>
        <w:rPr>
          <w:rFonts w:hint="eastAsia"/>
        </w:rPr>
        <w:t>所示，该板块主要</w:t>
      </w:r>
      <w:proofErr w:type="gramStart"/>
      <w:r>
        <w:rPr>
          <w:rFonts w:hint="eastAsia"/>
        </w:rPr>
        <w:t>以饼图的</w:t>
      </w:r>
      <w:proofErr w:type="gramEnd"/>
      <w:r>
        <w:rPr>
          <w:rFonts w:hint="eastAsia"/>
        </w:rPr>
        <w:t>形式展示了虚假购物类、虚假筹款类、</w:t>
      </w:r>
      <w:proofErr w:type="gramStart"/>
      <w:r>
        <w:rPr>
          <w:rFonts w:hint="eastAsia"/>
        </w:rPr>
        <w:t>裸聊类</w:t>
      </w:r>
      <w:proofErr w:type="gramEnd"/>
      <w:r>
        <w:rPr>
          <w:rFonts w:hint="eastAsia"/>
        </w:rPr>
        <w:t>、</w:t>
      </w:r>
      <w:proofErr w:type="gramStart"/>
      <w:r>
        <w:rPr>
          <w:rFonts w:hint="eastAsia"/>
        </w:rPr>
        <w:t>刷单类</w:t>
      </w:r>
      <w:proofErr w:type="gramEnd"/>
      <w:r>
        <w:rPr>
          <w:rFonts w:hint="eastAsia"/>
        </w:rPr>
        <w:t>以及其他类型的</w:t>
      </w:r>
      <w:r>
        <w:rPr>
          <w:rFonts w:hint="eastAsia"/>
        </w:rPr>
        <w:t>5</w:t>
      </w:r>
      <w:r>
        <w:rPr>
          <w:rFonts w:hint="eastAsia"/>
        </w:rPr>
        <w:t>种诈骗类型的数量比例。方便公安部门更加直观地看出</w:t>
      </w:r>
      <w:r w:rsidR="00C57075">
        <w:rPr>
          <w:rFonts w:hint="eastAsia"/>
        </w:rPr>
        <w:t>各个诈骗类型的比例，方便实施精准打击。</w:t>
      </w:r>
    </w:p>
    <w:p w14:paraId="3EECFF0B" w14:textId="0165A8C7" w:rsidR="00402347" w:rsidRDefault="00402347" w:rsidP="00D56766">
      <w:pPr>
        <w:pStyle w:val="ab"/>
        <w:numPr>
          <w:ilvl w:val="0"/>
          <w:numId w:val="16"/>
        </w:numPr>
        <w:ind w:firstLineChars="0"/>
      </w:pPr>
      <w:r>
        <w:rPr>
          <w:rFonts w:hint="eastAsia"/>
          <w:b/>
          <w:bCs/>
        </w:rPr>
        <w:t>同比增长板块：</w:t>
      </w:r>
      <w:r>
        <w:rPr>
          <w:rFonts w:hint="eastAsia"/>
        </w:rPr>
        <w:t>如</w:t>
      </w:r>
      <w:r w:rsidR="00B93FD1">
        <w:fldChar w:fldCharType="begin"/>
      </w:r>
      <w:r w:rsidR="00B93FD1">
        <w:instrText xml:space="preserve"> REF _Ref104400220 \h </w:instrText>
      </w:r>
      <w:r w:rsidR="00B93FD1">
        <w:fldChar w:fldCharType="separate"/>
      </w:r>
      <w:ins w:id="82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25</w:t>
        </w:r>
      </w:ins>
      <w:del w:id="824" w:author="曹 好" w:date="2022-06-03T16:35:00Z">
        <w:r w:rsidR="00B93FD1" w:rsidDel="00AB2086">
          <w:rPr>
            <w:rFonts w:hint="eastAsia"/>
          </w:rPr>
          <w:delText>图</w:delText>
        </w:r>
        <w:r w:rsidR="00B93FD1" w:rsidDel="00AB2086">
          <w:rPr>
            <w:rFonts w:hint="eastAsia"/>
          </w:rPr>
          <w:delText xml:space="preserve"> </w:delText>
        </w:r>
        <w:r w:rsidR="00B93FD1" w:rsidDel="00AB2086">
          <w:rPr>
            <w:noProof/>
          </w:rPr>
          <w:delText>2</w:delText>
        </w:r>
        <w:r w:rsidR="00B93FD1" w:rsidDel="00AB2086">
          <w:noBreakHyphen/>
        </w:r>
        <w:r w:rsidR="00B93FD1" w:rsidDel="00AB2086">
          <w:rPr>
            <w:noProof/>
          </w:rPr>
          <w:delText>20</w:delText>
        </w:r>
      </w:del>
      <w:r w:rsidR="00B93FD1">
        <w:fldChar w:fldCharType="end"/>
      </w:r>
      <w:r>
        <w:rPr>
          <w:rFonts w:hint="eastAsia"/>
        </w:rPr>
        <w:t>所示，</w:t>
      </w:r>
      <w:r w:rsidR="004F20F0">
        <w:rPr>
          <w:rFonts w:hint="eastAsia"/>
        </w:rPr>
        <w:t>该板块主要以折线图的形式展示了近十天监测到的诈骗信息数量的同比增长，</w:t>
      </w:r>
      <w:r w:rsidR="00CB1E22">
        <w:rPr>
          <w:rFonts w:hint="eastAsia"/>
        </w:rPr>
        <w:t>比较了</w:t>
      </w:r>
    </w:p>
    <w:p w14:paraId="6438A980" w14:textId="5C307DF9" w:rsidR="00CB1E22" w:rsidRDefault="00CB1E22" w:rsidP="00D56766">
      <w:pPr>
        <w:pStyle w:val="ab"/>
        <w:numPr>
          <w:ilvl w:val="0"/>
          <w:numId w:val="16"/>
        </w:numPr>
        <w:ind w:firstLineChars="0"/>
      </w:pPr>
      <w:r>
        <w:rPr>
          <w:rFonts w:hint="eastAsia"/>
          <w:b/>
          <w:bCs/>
        </w:rPr>
        <w:t>每周诈骗关键词板块：</w:t>
      </w:r>
      <w:r w:rsidR="00D25FB4">
        <w:rPr>
          <w:rFonts w:hint="eastAsia"/>
        </w:rPr>
        <w:t>如</w:t>
      </w:r>
      <w:r w:rsidR="00D25FB4">
        <w:fldChar w:fldCharType="begin"/>
      </w:r>
      <w:r w:rsidR="00D25FB4">
        <w:instrText xml:space="preserve"> </w:instrText>
      </w:r>
      <w:r w:rsidR="00D25FB4">
        <w:rPr>
          <w:rFonts w:hint="eastAsia"/>
        </w:rPr>
        <w:instrText>REF _Ref104401086 \h</w:instrText>
      </w:r>
      <w:r w:rsidR="00D25FB4">
        <w:instrText xml:space="preserve"> </w:instrText>
      </w:r>
      <w:r w:rsidR="00D25FB4">
        <w:fldChar w:fldCharType="separate"/>
      </w:r>
      <w:ins w:id="82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26</w:t>
        </w:r>
      </w:ins>
      <w:del w:id="826" w:author="曹 好" w:date="2022-06-03T16:35:00Z">
        <w:r w:rsidR="00D25FB4" w:rsidDel="00AB2086">
          <w:rPr>
            <w:rFonts w:hint="eastAsia"/>
          </w:rPr>
          <w:delText>图</w:delText>
        </w:r>
        <w:r w:rsidR="00D25FB4" w:rsidDel="00AB2086">
          <w:rPr>
            <w:rFonts w:hint="eastAsia"/>
          </w:rPr>
          <w:delText xml:space="preserve"> </w:delText>
        </w:r>
        <w:r w:rsidR="00D25FB4" w:rsidDel="00AB2086">
          <w:rPr>
            <w:noProof/>
          </w:rPr>
          <w:delText>2</w:delText>
        </w:r>
        <w:r w:rsidR="00D25FB4" w:rsidDel="00AB2086">
          <w:noBreakHyphen/>
        </w:r>
        <w:r w:rsidR="00D25FB4" w:rsidDel="00AB2086">
          <w:rPr>
            <w:noProof/>
          </w:rPr>
          <w:delText>21</w:delText>
        </w:r>
      </w:del>
      <w:r w:rsidR="00D25FB4">
        <w:fldChar w:fldCharType="end"/>
      </w:r>
      <w:r w:rsidR="00D25FB4">
        <w:rPr>
          <w:rFonts w:hint="eastAsia"/>
        </w:rPr>
        <w:t>所示，该板块主要</w:t>
      </w:r>
      <w:proofErr w:type="gramStart"/>
      <w:r w:rsidR="00D25FB4">
        <w:rPr>
          <w:rFonts w:hint="eastAsia"/>
        </w:rPr>
        <w:t>以饼图的</w:t>
      </w:r>
      <w:proofErr w:type="gramEnd"/>
      <w:r w:rsidR="00D25FB4">
        <w:rPr>
          <w:rFonts w:hint="eastAsia"/>
        </w:rPr>
        <w:t>形式，展示出每周我们监测到的诈骗信息中出现频率较高的词汇。</w:t>
      </w:r>
      <w:r w:rsidR="00D339F1">
        <w:rPr>
          <w:rFonts w:hint="eastAsia"/>
        </w:rPr>
        <w:t>方便公安部门从诈骗词汇中分析得到目前在社交网络中常用的诈骗</w:t>
      </w:r>
      <w:r w:rsidR="00BA2C35">
        <w:rPr>
          <w:rFonts w:hint="eastAsia"/>
        </w:rPr>
        <w:t>“黑话”，准确选择正确的关键词，精准打击网络诈骗。</w:t>
      </w:r>
    </w:p>
    <w:p w14:paraId="6B333057" w14:textId="1CF0F161" w:rsidR="00FD1648" w:rsidRDefault="00FD1648" w:rsidP="00D56766">
      <w:pPr>
        <w:pStyle w:val="ab"/>
        <w:numPr>
          <w:ilvl w:val="0"/>
          <w:numId w:val="16"/>
        </w:numPr>
        <w:ind w:firstLineChars="0"/>
      </w:pPr>
      <w:r>
        <w:rPr>
          <w:rFonts w:hint="eastAsia"/>
          <w:b/>
          <w:bCs/>
        </w:rPr>
        <w:t>地域分析板块：</w:t>
      </w:r>
      <w:r>
        <w:rPr>
          <w:rFonts w:hint="eastAsia"/>
        </w:rPr>
        <w:t>如</w:t>
      </w:r>
      <w:r w:rsidR="00EB7627">
        <w:fldChar w:fldCharType="begin"/>
      </w:r>
      <w:r w:rsidR="00EB7627">
        <w:instrText xml:space="preserve"> </w:instrText>
      </w:r>
      <w:r w:rsidR="00EB7627">
        <w:rPr>
          <w:rFonts w:hint="eastAsia"/>
        </w:rPr>
        <w:instrText>REF _Ref104404286 \h</w:instrText>
      </w:r>
      <w:r w:rsidR="00EB7627">
        <w:instrText xml:space="preserve"> </w:instrText>
      </w:r>
      <w:r w:rsidR="00EB7627">
        <w:fldChar w:fldCharType="separate"/>
      </w:r>
      <w:ins w:id="82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27</w:t>
        </w:r>
      </w:ins>
      <w:del w:id="828" w:author="曹 好" w:date="2022-06-03T16:35:00Z">
        <w:r w:rsidR="00EB7627" w:rsidDel="00AB2086">
          <w:rPr>
            <w:rFonts w:hint="eastAsia"/>
          </w:rPr>
          <w:delText>图</w:delText>
        </w:r>
        <w:r w:rsidR="00EB7627" w:rsidDel="00AB2086">
          <w:rPr>
            <w:rFonts w:hint="eastAsia"/>
          </w:rPr>
          <w:delText xml:space="preserve"> </w:delText>
        </w:r>
        <w:r w:rsidR="00EB7627" w:rsidDel="00AB2086">
          <w:rPr>
            <w:noProof/>
          </w:rPr>
          <w:delText>2</w:delText>
        </w:r>
        <w:r w:rsidR="00EB7627" w:rsidDel="00AB2086">
          <w:noBreakHyphen/>
        </w:r>
        <w:r w:rsidR="00EB7627" w:rsidDel="00AB2086">
          <w:rPr>
            <w:noProof/>
          </w:rPr>
          <w:delText>22</w:delText>
        </w:r>
      </w:del>
      <w:r w:rsidR="00EB7627">
        <w:fldChar w:fldCharType="end"/>
      </w:r>
      <w:r>
        <w:rPr>
          <w:rFonts w:hint="eastAsia"/>
        </w:rPr>
        <w:t>所示，</w:t>
      </w:r>
      <w:r w:rsidR="0095059D">
        <w:rPr>
          <w:rFonts w:hint="eastAsia"/>
        </w:rPr>
        <w:t>该板块用于展示诈骗</w:t>
      </w:r>
      <w:r w:rsidR="0016629B">
        <w:rPr>
          <w:rFonts w:hint="eastAsia"/>
        </w:rPr>
        <w:t>活动</w:t>
      </w:r>
      <w:r w:rsidR="0095059D">
        <w:rPr>
          <w:rFonts w:hint="eastAsia"/>
        </w:rPr>
        <w:t>和诈骗群体的分布地域。图中红色的点</w:t>
      </w:r>
      <w:r w:rsidR="0016629B">
        <w:rPr>
          <w:rFonts w:hint="eastAsia"/>
        </w:rPr>
        <w:t>代表诈骗活动的分布，灰色的点代表诈骗团体的分布。当鼠标移到点上时，会出现该处的具体数量。</w:t>
      </w:r>
    </w:p>
    <w:p w14:paraId="718BA487" w14:textId="778F42A6" w:rsidR="001F45A0" w:rsidRPr="00BE69AB" w:rsidRDefault="001F45A0" w:rsidP="00D56766">
      <w:pPr>
        <w:pStyle w:val="ab"/>
        <w:numPr>
          <w:ilvl w:val="0"/>
          <w:numId w:val="16"/>
        </w:numPr>
        <w:ind w:firstLineChars="0"/>
        <w:rPr>
          <w:b/>
          <w:bCs/>
        </w:rPr>
      </w:pPr>
      <w:r w:rsidRPr="001F45A0">
        <w:rPr>
          <w:rFonts w:hint="eastAsia"/>
          <w:b/>
          <w:bCs/>
        </w:rPr>
        <w:t>诈骗团体活动分析板块</w:t>
      </w:r>
      <w:r>
        <w:rPr>
          <w:rFonts w:hint="eastAsia"/>
          <w:b/>
          <w:bCs/>
        </w:rPr>
        <w:t>：</w:t>
      </w:r>
      <w:r>
        <w:rPr>
          <w:rFonts w:hint="eastAsia"/>
        </w:rPr>
        <w:t>如</w:t>
      </w:r>
      <w:r>
        <w:fldChar w:fldCharType="begin"/>
      </w:r>
      <w:r>
        <w:instrText xml:space="preserve"> </w:instrText>
      </w:r>
      <w:r>
        <w:rPr>
          <w:rFonts w:hint="eastAsia"/>
        </w:rPr>
        <w:instrText>REF _Ref104405776 \h</w:instrText>
      </w:r>
      <w:r>
        <w:instrText xml:space="preserve"> </w:instrText>
      </w:r>
      <w:r>
        <w:fldChar w:fldCharType="separate"/>
      </w:r>
      <w:ins w:id="82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28</w:t>
        </w:r>
      </w:ins>
      <w:del w:id="830"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23</w:delText>
        </w:r>
      </w:del>
      <w:r>
        <w:fldChar w:fldCharType="end"/>
      </w:r>
      <w:r>
        <w:rPr>
          <w:rFonts w:hint="eastAsia"/>
        </w:rPr>
        <w:t>所示，</w:t>
      </w:r>
      <w:r w:rsidR="00D80E2A">
        <w:rPr>
          <w:rFonts w:hint="eastAsia"/>
        </w:rPr>
        <w:t>该板块呈现了</w:t>
      </w:r>
      <w:r w:rsidR="00E2741A">
        <w:rPr>
          <w:rFonts w:hint="eastAsia"/>
        </w:rPr>
        <w:t>购物类诈骗、筹款类诈骗、</w:t>
      </w:r>
      <w:proofErr w:type="gramStart"/>
      <w:r w:rsidR="00E2741A">
        <w:rPr>
          <w:rFonts w:hint="eastAsia"/>
        </w:rPr>
        <w:t>裸聊类</w:t>
      </w:r>
      <w:proofErr w:type="gramEnd"/>
      <w:r w:rsidR="00E2741A">
        <w:rPr>
          <w:rFonts w:hint="eastAsia"/>
        </w:rPr>
        <w:t>诈骗、</w:t>
      </w:r>
      <w:proofErr w:type="gramStart"/>
      <w:r w:rsidR="00E2741A">
        <w:rPr>
          <w:rFonts w:hint="eastAsia"/>
        </w:rPr>
        <w:t>刷单类</w:t>
      </w:r>
      <w:proofErr w:type="gramEnd"/>
      <w:r w:rsidR="00E2741A">
        <w:rPr>
          <w:rFonts w:hint="eastAsia"/>
        </w:rPr>
        <w:t>诈骗、赌博类诈骗和其他</w:t>
      </w:r>
      <w:r w:rsidR="00D80E2A">
        <w:rPr>
          <w:rFonts w:hint="eastAsia"/>
        </w:rPr>
        <w:t>诈骗类型中诈骗团体的活跃程度，纵轴表示诈骗团体的</w:t>
      </w:r>
      <w:r w:rsidR="00344DB7">
        <w:rPr>
          <w:rFonts w:hint="eastAsia"/>
        </w:rPr>
        <w:t>活跃程度，越活跃的诈骗团体，纵轴数值越高。</w:t>
      </w:r>
    </w:p>
    <w:p w14:paraId="3043FF90" w14:textId="5791740A" w:rsidR="00BE69AB" w:rsidRPr="00B3204E" w:rsidRDefault="00BE69AB" w:rsidP="0092779B">
      <w:pPr>
        <w:pStyle w:val="ab"/>
        <w:numPr>
          <w:ilvl w:val="0"/>
          <w:numId w:val="16"/>
        </w:numPr>
        <w:ind w:firstLineChars="0"/>
        <w:rPr>
          <w:b/>
          <w:bCs/>
        </w:rPr>
      </w:pPr>
      <w:r>
        <w:rPr>
          <w:rFonts w:hint="eastAsia"/>
          <w:b/>
          <w:bCs/>
        </w:rPr>
        <w:t>诈骗人员分类统计板块：</w:t>
      </w:r>
      <w:r>
        <w:rPr>
          <w:rFonts w:hint="eastAsia"/>
        </w:rPr>
        <w:t>该板块在</w:t>
      </w:r>
      <w:r w:rsidR="00BB1401">
        <w:rPr>
          <w:rFonts w:hint="eastAsia"/>
        </w:rPr>
        <w:t>上一个板块的基础上，研究的对象更加细化，对诈骗人员的活跃程度进行了分析。</w:t>
      </w:r>
    </w:p>
    <w:p w14:paraId="021D84BE" w14:textId="3491B559" w:rsidR="00B3204E" w:rsidRPr="007606FD" w:rsidRDefault="00B3204E" w:rsidP="0092779B">
      <w:pPr>
        <w:pStyle w:val="ab"/>
        <w:numPr>
          <w:ilvl w:val="0"/>
          <w:numId w:val="16"/>
        </w:numPr>
        <w:ind w:firstLineChars="0"/>
        <w:rPr>
          <w:b/>
          <w:bCs/>
        </w:rPr>
      </w:pPr>
      <w:r w:rsidRPr="00B3204E">
        <w:rPr>
          <w:rFonts w:hint="eastAsia"/>
          <w:b/>
          <w:bCs/>
        </w:rPr>
        <w:t>实时诈骗信息板块</w:t>
      </w:r>
      <w:r>
        <w:rPr>
          <w:rFonts w:hint="eastAsia"/>
          <w:b/>
          <w:bCs/>
        </w:rPr>
        <w:t>：</w:t>
      </w:r>
      <w:r>
        <w:rPr>
          <w:rFonts w:hint="eastAsia"/>
        </w:rPr>
        <w:t>该板块展示了本系统实时监测到的诈骗信息。</w:t>
      </w:r>
    </w:p>
    <w:p w14:paraId="3FBE0A12" w14:textId="0008FB08" w:rsidR="00383B80" w:rsidRDefault="00A852C9">
      <w:pPr>
        <w:pPrChange w:id="831" w:author="曹 好" w:date="2022-06-03T15:37:00Z">
          <w:pPr>
            <w:keepNext/>
            <w:spacing w:before="156"/>
            <w:ind w:firstLine="480"/>
            <w:jc w:val="center"/>
          </w:pPr>
        </w:pPrChange>
      </w:pPr>
      <w:r>
        <w:rPr>
          <w:noProof/>
        </w:rPr>
        <w:lastRenderedPageBreak/>
        <w:drawing>
          <wp:inline distT="0" distB="0" distL="0" distR="0" wp14:anchorId="3696AACC" wp14:editId="0FBA0210">
            <wp:extent cx="5600700" cy="26631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00700" cy="2663190"/>
                    </a:xfrm>
                    <a:prstGeom prst="rect">
                      <a:avLst/>
                    </a:prstGeom>
                  </pic:spPr>
                </pic:pic>
              </a:graphicData>
            </a:graphic>
          </wp:inline>
        </w:drawing>
      </w:r>
    </w:p>
    <w:p w14:paraId="1DE72251" w14:textId="65D49F8A" w:rsidR="00A16CB9" w:rsidRDefault="00383B80">
      <w:pPr>
        <w:pStyle w:val="a9"/>
        <w:spacing w:after="312"/>
        <w:pPrChange w:id="832" w:author="曹 好" w:date="2022-06-03T15:37:00Z">
          <w:pPr>
            <w:pStyle w:val="a9"/>
            <w:spacing w:before="156" w:after="312"/>
            <w:ind w:firstLine="420"/>
          </w:pPr>
        </w:pPrChange>
      </w:pPr>
      <w:r>
        <w:rPr>
          <w:rFonts w:hint="eastAsia"/>
        </w:rPr>
        <w:t>图</w:t>
      </w:r>
      <w:r>
        <w:rPr>
          <w:rFonts w:hint="eastAsia"/>
        </w:rPr>
        <w:t xml:space="preserve"> </w:t>
      </w:r>
      <w:ins w:id="83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3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35" w:author="曹 好" w:date="2022-06-06T00:50:00Z">
        <w:r w:rsidR="00166C1F">
          <w:rPr>
            <w:noProof/>
          </w:rPr>
          <w:t>22</w:t>
        </w:r>
      </w:ins>
      <w:ins w:id="836" w:author="曹 好" w:date="2022-06-06T00:48:00Z">
        <w:r w:rsidR="00A50EBC">
          <w:fldChar w:fldCharType="end"/>
        </w:r>
      </w:ins>
      <w:del w:id="83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21</w:delText>
        </w:r>
        <w:r w:rsidR="00B23122" w:rsidDel="00AB2086">
          <w:fldChar w:fldCharType="end"/>
        </w:r>
      </w:del>
      <w:r>
        <w:t xml:space="preserve"> </w:t>
      </w:r>
      <w:r w:rsidRPr="00B3450C">
        <w:rPr>
          <w:rFonts w:hint="eastAsia"/>
        </w:rPr>
        <w:t>数据可视化大屏</w:t>
      </w:r>
    </w:p>
    <w:p w14:paraId="13F3E549" w14:textId="243FD4D1" w:rsidR="00383B80" w:rsidRDefault="00383B80">
      <w:pPr>
        <w:pPrChange w:id="838" w:author="曹 好" w:date="2022-06-03T15:37:00Z">
          <w:pPr>
            <w:keepNext/>
            <w:spacing w:before="156"/>
            <w:ind w:firstLine="480"/>
            <w:jc w:val="center"/>
          </w:pPr>
        </w:pPrChange>
      </w:pPr>
      <w:r>
        <w:rPr>
          <w:noProof/>
        </w:rPr>
        <w:drawing>
          <wp:inline distT="0" distB="0" distL="0" distR="0" wp14:anchorId="1A2B55C7" wp14:editId="0B866E7E">
            <wp:extent cx="2812024" cy="261388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2024" cy="2613887"/>
                    </a:xfrm>
                    <a:prstGeom prst="rect">
                      <a:avLst/>
                    </a:prstGeom>
                  </pic:spPr>
                </pic:pic>
              </a:graphicData>
            </a:graphic>
          </wp:inline>
        </w:drawing>
      </w:r>
    </w:p>
    <w:p w14:paraId="0D53FF88" w14:textId="336EB1B2" w:rsidR="00383B80" w:rsidRDefault="00383B80">
      <w:pPr>
        <w:pStyle w:val="a9"/>
        <w:spacing w:after="312"/>
        <w:pPrChange w:id="839" w:author="曹 好" w:date="2022-06-03T15:37:00Z">
          <w:pPr>
            <w:pStyle w:val="a9"/>
            <w:spacing w:before="156" w:after="312"/>
            <w:ind w:firstLine="420"/>
          </w:pPr>
        </w:pPrChange>
      </w:pPr>
      <w:bookmarkStart w:id="840" w:name="_Ref104324618"/>
      <w:r>
        <w:rPr>
          <w:rFonts w:hint="eastAsia"/>
        </w:rPr>
        <w:t>图</w:t>
      </w:r>
      <w:r>
        <w:rPr>
          <w:rFonts w:hint="eastAsia"/>
        </w:rPr>
        <w:t xml:space="preserve"> </w:t>
      </w:r>
      <w:ins w:id="84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4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43" w:author="曹 好" w:date="2022-06-06T00:50:00Z">
        <w:r w:rsidR="00166C1F">
          <w:rPr>
            <w:noProof/>
          </w:rPr>
          <w:t>23</w:t>
        </w:r>
      </w:ins>
      <w:ins w:id="844" w:author="曹 好" w:date="2022-06-06T00:48:00Z">
        <w:r w:rsidR="00A50EBC">
          <w:fldChar w:fldCharType="end"/>
        </w:r>
      </w:ins>
      <w:del w:id="84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22</w:delText>
        </w:r>
        <w:r w:rsidR="00B23122" w:rsidDel="00AB2086">
          <w:fldChar w:fldCharType="end"/>
        </w:r>
      </w:del>
      <w:bookmarkEnd w:id="840"/>
      <w:r>
        <w:t xml:space="preserve"> </w:t>
      </w:r>
      <w:r>
        <w:rPr>
          <w:rFonts w:hint="eastAsia"/>
        </w:rPr>
        <w:t>数据可视化大屏</w:t>
      </w:r>
      <w:r>
        <w:rPr>
          <w:rFonts w:hint="eastAsia"/>
        </w:rPr>
        <w:t>-</w:t>
      </w:r>
      <w:r>
        <w:rPr>
          <w:rFonts w:hint="eastAsia"/>
        </w:rPr>
        <w:t>数量统计板块</w:t>
      </w:r>
    </w:p>
    <w:p w14:paraId="3F39D0B0" w14:textId="3D53A32C" w:rsidR="00120200" w:rsidRDefault="00120200">
      <w:pPr>
        <w:pPrChange w:id="846" w:author="曹 好" w:date="2022-06-03T15:37:00Z">
          <w:pPr>
            <w:keepNext/>
            <w:spacing w:before="156"/>
            <w:ind w:firstLine="480"/>
            <w:jc w:val="center"/>
          </w:pPr>
        </w:pPrChange>
      </w:pPr>
      <w:r>
        <w:rPr>
          <w:noProof/>
        </w:rPr>
        <w:lastRenderedPageBreak/>
        <w:drawing>
          <wp:inline distT="0" distB="0" distL="0" distR="0" wp14:anchorId="10B227F0" wp14:editId="1DB2DFB5">
            <wp:extent cx="2682472" cy="2568163"/>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82472" cy="2568163"/>
                    </a:xfrm>
                    <a:prstGeom prst="rect">
                      <a:avLst/>
                    </a:prstGeom>
                  </pic:spPr>
                </pic:pic>
              </a:graphicData>
            </a:graphic>
          </wp:inline>
        </w:drawing>
      </w:r>
    </w:p>
    <w:p w14:paraId="37EF029D" w14:textId="2E075218" w:rsidR="00120200" w:rsidRDefault="00120200">
      <w:pPr>
        <w:pStyle w:val="a9"/>
        <w:spacing w:after="312"/>
        <w:pPrChange w:id="847" w:author="曹 好" w:date="2022-06-03T15:37:00Z">
          <w:pPr>
            <w:pStyle w:val="a9"/>
            <w:spacing w:before="156" w:after="312"/>
            <w:ind w:firstLine="420"/>
          </w:pPr>
        </w:pPrChange>
      </w:pPr>
      <w:bookmarkStart w:id="848" w:name="_Ref104326558"/>
      <w:r>
        <w:rPr>
          <w:rFonts w:hint="eastAsia"/>
        </w:rPr>
        <w:t>图</w:t>
      </w:r>
      <w:r>
        <w:rPr>
          <w:rFonts w:hint="eastAsia"/>
        </w:rPr>
        <w:t xml:space="preserve"> </w:t>
      </w:r>
      <w:ins w:id="84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5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51" w:author="曹 好" w:date="2022-06-06T00:50:00Z">
        <w:r w:rsidR="00166C1F">
          <w:rPr>
            <w:noProof/>
          </w:rPr>
          <w:t>24</w:t>
        </w:r>
      </w:ins>
      <w:ins w:id="852" w:author="曹 好" w:date="2022-06-06T00:48:00Z">
        <w:r w:rsidR="00A50EBC">
          <w:fldChar w:fldCharType="end"/>
        </w:r>
      </w:ins>
      <w:del w:id="85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23</w:delText>
        </w:r>
        <w:r w:rsidR="00B23122" w:rsidDel="00AB2086">
          <w:fldChar w:fldCharType="end"/>
        </w:r>
      </w:del>
      <w:bookmarkEnd w:id="848"/>
      <w:r>
        <w:t xml:space="preserve"> </w:t>
      </w:r>
      <w:r w:rsidRPr="0069284E">
        <w:rPr>
          <w:rFonts w:hint="eastAsia"/>
        </w:rPr>
        <w:t>数据可视化大屏</w:t>
      </w:r>
      <w:r w:rsidRPr="0069284E">
        <w:t>-</w:t>
      </w:r>
      <w:r>
        <w:rPr>
          <w:rFonts w:hint="eastAsia"/>
        </w:rPr>
        <w:t>诈骗类型比例</w:t>
      </w:r>
      <w:r w:rsidRPr="0069284E">
        <w:t>板块</w:t>
      </w:r>
    </w:p>
    <w:p w14:paraId="170B4DFC" w14:textId="142E96A2" w:rsidR="00D1248B" w:rsidRDefault="000958D0">
      <w:pPr>
        <w:pPrChange w:id="854" w:author="曹 好" w:date="2022-06-03T15:37:00Z">
          <w:pPr>
            <w:keepNext/>
            <w:spacing w:before="156"/>
            <w:ind w:firstLine="480"/>
            <w:jc w:val="center"/>
          </w:pPr>
        </w:pPrChange>
      </w:pPr>
      <w:r>
        <w:rPr>
          <w:noProof/>
        </w:rPr>
        <w:drawing>
          <wp:inline distT="0" distB="0" distL="0" distR="0" wp14:anchorId="213C95FC" wp14:editId="2C52ACDB">
            <wp:extent cx="5395428" cy="189754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5428" cy="1897544"/>
                    </a:xfrm>
                    <a:prstGeom prst="rect">
                      <a:avLst/>
                    </a:prstGeom>
                  </pic:spPr>
                </pic:pic>
              </a:graphicData>
            </a:graphic>
          </wp:inline>
        </w:drawing>
      </w:r>
    </w:p>
    <w:p w14:paraId="2B613252" w14:textId="1B59D318" w:rsidR="00D2610F" w:rsidRDefault="00D1248B">
      <w:pPr>
        <w:pStyle w:val="a9"/>
        <w:spacing w:after="312"/>
        <w:pPrChange w:id="855" w:author="曹 好" w:date="2022-06-03T15:37:00Z">
          <w:pPr>
            <w:pStyle w:val="a9"/>
            <w:spacing w:before="156" w:after="312"/>
            <w:ind w:firstLine="420"/>
          </w:pPr>
        </w:pPrChange>
      </w:pPr>
      <w:bookmarkStart w:id="856" w:name="_Ref104400220"/>
      <w:bookmarkStart w:id="857" w:name="_Ref104400216"/>
      <w:r>
        <w:rPr>
          <w:rFonts w:hint="eastAsia"/>
        </w:rPr>
        <w:t>图</w:t>
      </w:r>
      <w:r>
        <w:rPr>
          <w:rFonts w:hint="eastAsia"/>
        </w:rPr>
        <w:t xml:space="preserve"> </w:t>
      </w:r>
      <w:ins w:id="85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5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60" w:author="曹 好" w:date="2022-06-06T00:50:00Z">
        <w:r w:rsidR="00166C1F">
          <w:rPr>
            <w:noProof/>
          </w:rPr>
          <w:t>25</w:t>
        </w:r>
      </w:ins>
      <w:ins w:id="861" w:author="曹 好" w:date="2022-06-06T00:48:00Z">
        <w:r w:rsidR="00A50EBC">
          <w:fldChar w:fldCharType="end"/>
        </w:r>
      </w:ins>
      <w:del w:id="86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24</w:delText>
        </w:r>
        <w:r w:rsidR="00B23122" w:rsidDel="00AB2086">
          <w:fldChar w:fldCharType="end"/>
        </w:r>
      </w:del>
      <w:bookmarkEnd w:id="856"/>
      <w:r>
        <w:t xml:space="preserve"> </w:t>
      </w:r>
      <w:r w:rsidRPr="000E15AB">
        <w:rPr>
          <w:rFonts w:hint="eastAsia"/>
        </w:rPr>
        <w:t>数据可视化大屏</w:t>
      </w:r>
      <w:r w:rsidRPr="000E15AB">
        <w:t>-</w:t>
      </w:r>
      <w:r>
        <w:rPr>
          <w:rFonts w:hint="eastAsia"/>
        </w:rPr>
        <w:t>同比增长</w:t>
      </w:r>
      <w:r w:rsidRPr="000E15AB">
        <w:t>板块</w:t>
      </w:r>
      <w:bookmarkEnd w:id="857"/>
    </w:p>
    <w:p w14:paraId="403F6F37" w14:textId="13C439D7" w:rsidR="00D1248B" w:rsidRDefault="005C1E26">
      <w:pPr>
        <w:pPrChange w:id="863" w:author="曹 好" w:date="2022-06-03T15:37:00Z">
          <w:pPr>
            <w:keepNext/>
            <w:spacing w:before="156"/>
            <w:ind w:firstLine="480"/>
            <w:jc w:val="center"/>
          </w:pPr>
        </w:pPrChange>
      </w:pPr>
      <w:r>
        <w:rPr>
          <w:noProof/>
        </w:rPr>
        <w:drawing>
          <wp:inline distT="0" distB="0" distL="0" distR="0" wp14:anchorId="7DAE049D" wp14:editId="17F3F47F">
            <wp:extent cx="5418290" cy="16765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8290" cy="1676545"/>
                    </a:xfrm>
                    <a:prstGeom prst="rect">
                      <a:avLst/>
                    </a:prstGeom>
                  </pic:spPr>
                </pic:pic>
              </a:graphicData>
            </a:graphic>
          </wp:inline>
        </w:drawing>
      </w:r>
    </w:p>
    <w:p w14:paraId="03F4BC6F" w14:textId="484D8BC0" w:rsidR="00D1248B" w:rsidRDefault="00D1248B">
      <w:pPr>
        <w:pStyle w:val="a9"/>
        <w:spacing w:after="312"/>
        <w:pPrChange w:id="864" w:author="曹 好" w:date="2022-06-03T15:37:00Z">
          <w:pPr>
            <w:pStyle w:val="a9"/>
            <w:spacing w:before="156" w:after="312"/>
            <w:ind w:firstLine="420"/>
          </w:pPr>
        </w:pPrChange>
      </w:pPr>
      <w:bookmarkStart w:id="865" w:name="_Ref104401086"/>
      <w:r>
        <w:rPr>
          <w:rFonts w:hint="eastAsia"/>
        </w:rPr>
        <w:t>图</w:t>
      </w:r>
      <w:r>
        <w:rPr>
          <w:rFonts w:hint="eastAsia"/>
        </w:rPr>
        <w:t xml:space="preserve"> </w:t>
      </w:r>
      <w:ins w:id="86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6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68" w:author="曹 好" w:date="2022-06-06T00:50:00Z">
        <w:r w:rsidR="00166C1F">
          <w:rPr>
            <w:noProof/>
          </w:rPr>
          <w:t>26</w:t>
        </w:r>
      </w:ins>
      <w:ins w:id="869" w:author="曹 好" w:date="2022-06-06T00:48:00Z">
        <w:r w:rsidR="00A50EBC">
          <w:fldChar w:fldCharType="end"/>
        </w:r>
      </w:ins>
      <w:del w:id="87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25</w:delText>
        </w:r>
        <w:r w:rsidR="00B23122" w:rsidDel="00AB2086">
          <w:fldChar w:fldCharType="end"/>
        </w:r>
      </w:del>
      <w:bookmarkEnd w:id="865"/>
      <w:r>
        <w:t xml:space="preserve"> </w:t>
      </w:r>
      <w:r w:rsidRPr="00AF72FB">
        <w:rPr>
          <w:rFonts w:hint="eastAsia"/>
        </w:rPr>
        <w:t>数据可视化大屏</w:t>
      </w:r>
      <w:r w:rsidRPr="00AF72FB">
        <w:t>-</w:t>
      </w:r>
      <w:r>
        <w:rPr>
          <w:rFonts w:hint="eastAsia"/>
        </w:rPr>
        <w:t>每周诈骗关键词</w:t>
      </w:r>
      <w:r w:rsidRPr="00AF72FB">
        <w:t>板块</w:t>
      </w:r>
    </w:p>
    <w:p w14:paraId="734D6175" w14:textId="77777777" w:rsidR="00D1248B" w:rsidRDefault="00D1248B">
      <w:pPr>
        <w:rPr>
          <w:rFonts w:asciiTheme="majorHAnsi" w:eastAsia="黑体" w:hAnsiTheme="majorHAnsi" w:cstheme="majorBidi"/>
          <w:sz w:val="21"/>
          <w:szCs w:val="20"/>
        </w:rPr>
        <w:pPrChange w:id="871" w:author="曹 好" w:date="2022-06-03T15:37:00Z">
          <w:pPr>
            <w:widowControl/>
            <w:spacing w:before="156" w:line="240" w:lineRule="auto"/>
            <w:ind w:firstLine="480"/>
            <w:jc w:val="left"/>
          </w:pPr>
        </w:pPrChange>
      </w:pPr>
      <w:r>
        <w:br w:type="page"/>
      </w:r>
    </w:p>
    <w:p w14:paraId="1D0B25F4" w14:textId="77777777" w:rsidR="005C1E26" w:rsidRDefault="005C1E26">
      <w:pPr>
        <w:pStyle w:val="a9"/>
        <w:spacing w:after="312"/>
        <w:pPrChange w:id="872" w:author="曹 好" w:date="2022-06-03T15:37:00Z">
          <w:pPr>
            <w:pStyle w:val="a9"/>
            <w:spacing w:before="156" w:after="312"/>
            <w:ind w:firstLine="420"/>
          </w:pPr>
        </w:pPrChange>
      </w:pPr>
    </w:p>
    <w:p w14:paraId="176531E9" w14:textId="2165116B" w:rsidR="00D1248B" w:rsidRDefault="0016629B">
      <w:pPr>
        <w:pPrChange w:id="873" w:author="曹 好" w:date="2022-06-03T15:37:00Z">
          <w:pPr>
            <w:keepNext/>
            <w:spacing w:before="156"/>
            <w:ind w:firstLine="480"/>
            <w:jc w:val="center"/>
          </w:pPr>
        </w:pPrChange>
      </w:pPr>
      <w:r>
        <w:rPr>
          <w:noProof/>
        </w:rPr>
        <w:drawing>
          <wp:inline distT="0" distB="0" distL="0" distR="0" wp14:anchorId="4260843E" wp14:editId="18C5AB27">
            <wp:extent cx="5600700" cy="4054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0700" cy="4054475"/>
                    </a:xfrm>
                    <a:prstGeom prst="rect">
                      <a:avLst/>
                    </a:prstGeom>
                  </pic:spPr>
                </pic:pic>
              </a:graphicData>
            </a:graphic>
          </wp:inline>
        </w:drawing>
      </w:r>
    </w:p>
    <w:p w14:paraId="34E81445" w14:textId="39808A88" w:rsidR="00D2610F" w:rsidRDefault="00D1248B">
      <w:pPr>
        <w:pStyle w:val="a9"/>
        <w:spacing w:after="312"/>
        <w:pPrChange w:id="874" w:author="曹 好" w:date="2022-06-03T15:37:00Z">
          <w:pPr>
            <w:pStyle w:val="a9"/>
            <w:spacing w:before="156" w:after="312"/>
            <w:ind w:firstLine="420"/>
          </w:pPr>
        </w:pPrChange>
      </w:pPr>
      <w:bookmarkStart w:id="875" w:name="_Ref104404286"/>
      <w:r>
        <w:rPr>
          <w:rFonts w:hint="eastAsia"/>
        </w:rPr>
        <w:t>图</w:t>
      </w:r>
      <w:r>
        <w:rPr>
          <w:rFonts w:hint="eastAsia"/>
        </w:rPr>
        <w:t xml:space="preserve"> </w:t>
      </w:r>
      <w:ins w:id="87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7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78" w:author="曹 好" w:date="2022-06-06T00:50:00Z">
        <w:r w:rsidR="00166C1F">
          <w:rPr>
            <w:noProof/>
          </w:rPr>
          <w:t>27</w:t>
        </w:r>
      </w:ins>
      <w:ins w:id="879" w:author="曹 好" w:date="2022-06-06T00:48:00Z">
        <w:r w:rsidR="00A50EBC">
          <w:fldChar w:fldCharType="end"/>
        </w:r>
      </w:ins>
      <w:del w:id="88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26</w:delText>
        </w:r>
        <w:r w:rsidR="00B23122" w:rsidDel="00AB2086">
          <w:fldChar w:fldCharType="end"/>
        </w:r>
      </w:del>
      <w:bookmarkEnd w:id="875"/>
      <w:r>
        <w:t xml:space="preserve"> </w:t>
      </w:r>
      <w:r w:rsidRPr="00B04CD4">
        <w:rPr>
          <w:rFonts w:hint="eastAsia"/>
        </w:rPr>
        <w:t>数据可视化大屏</w:t>
      </w:r>
      <w:r w:rsidRPr="00B04CD4">
        <w:t>-</w:t>
      </w:r>
      <w:r>
        <w:rPr>
          <w:rFonts w:hint="eastAsia"/>
        </w:rPr>
        <w:t>地域分析</w:t>
      </w:r>
      <w:r w:rsidRPr="00B04CD4">
        <w:t>板块</w:t>
      </w:r>
    </w:p>
    <w:p w14:paraId="22E89F17" w14:textId="4D646058" w:rsidR="00D1248B" w:rsidRDefault="005C1E26">
      <w:pPr>
        <w:pPrChange w:id="881" w:author="曹 好" w:date="2022-06-03T15:37:00Z">
          <w:pPr>
            <w:keepNext/>
            <w:spacing w:before="156"/>
            <w:ind w:firstLine="480"/>
            <w:jc w:val="center"/>
          </w:pPr>
        </w:pPrChange>
      </w:pPr>
      <w:r>
        <w:rPr>
          <w:noProof/>
        </w:rPr>
        <w:drawing>
          <wp:inline distT="0" distB="0" distL="0" distR="0" wp14:anchorId="5CC1AAFC" wp14:editId="0CC96E87">
            <wp:extent cx="3025402" cy="1798476"/>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5402" cy="1798476"/>
                    </a:xfrm>
                    <a:prstGeom prst="rect">
                      <a:avLst/>
                    </a:prstGeom>
                  </pic:spPr>
                </pic:pic>
              </a:graphicData>
            </a:graphic>
          </wp:inline>
        </w:drawing>
      </w:r>
    </w:p>
    <w:p w14:paraId="51AD52E3" w14:textId="30D35DBD" w:rsidR="00D2610F" w:rsidRDefault="00D1248B">
      <w:pPr>
        <w:pStyle w:val="a9"/>
        <w:spacing w:after="312"/>
        <w:pPrChange w:id="882" w:author="曹 好" w:date="2022-06-03T15:37:00Z">
          <w:pPr>
            <w:pStyle w:val="a9"/>
            <w:spacing w:before="156" w:after="312"/>
            <w:ind w:firstLine="420"/>
          </w:pPr>
        </w:pPrChange>
      </w:pPr>
      <w:bookmarkStart w:id="883" w:name="_Ref104405776"/>
      <w:r>
        <w:rPr>
          <w:rFonts w:hint="eastAsia"/>
        </w:rPr>
        <w:t>图</w:t>
      </w:r>
      <w:r>
        <w:rPr>
          <w:rFonts w:hint="eastAsia"/>
        </w:rPr>
        <w:t xml:space="preserve"> </w:t>
      </w:r>
      <w:ins w:id="88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8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86" w:author="曹 好" w:date="2022-06-06T00:50:00Z">
        <w:r w:rsidR="00166C1F">
          <w:rPr>
            <w:noProof/>
          </w:rPr>
          <w:t>28</w:t>
        </w:r>
      </w:ins>
      <w:ins w:id="887" w:author="曹 好" w:date="2022-06-06T00:48:00Z">
        <w:r w:rsidR="00A50EBC">
          <w:fldChar w:fldCharType="end"/>
        </w:r>
      </w:ins>
      <w:del w:id="88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27</w:delText>
        </w:r>
        <w:r w:rsidR="00B23122" w:rsidDel="00AB2086">
          <w:fldChar w:fldCharType="end"/>
        </w:r>
      </w:del>
      <w:bookmarkEnd w:id="883"/>
      <w:r>
        <w:t xml:space="preserve"> </w:t>
      </w:r>
      <w:r w:rsidRPr="00145C86">
        <w:rPr>
          <w:rFonts w:hint="eastAsia"/>
        </w:rPr>
        <w:t>数据可视化大屏</w:t>
      </w:r>
      <w:r w:rsidRPr="00145C86">
        <w:t>-</w:t>
      </w:r>
      <w:r>
        <w:rPr>
          <w:rFonts w:hint="eastAsia"/>
        </w:rPr>
        <w:t>诈骗团体活动分析</w:t>
      </w:r>
      <w:r w:rsidRPr="00145C86">
        <w:t>板块</w:t>
      </w:r>
    </w:p>
    <w:p w14:paraId="489D89B5" w14:textId="3850F880" w:rsidR="00D1248B" w:rsidRDefault="005C1E26">
      <w:pPr>
        <w:pPrChange w:id="889" w:author="曹 好" w:date="2022-06-03T15:37:00Z">
          <w:pPr>
            <w:keepNext/>
            <w:spacing w:before="156"/>
            <w:ind w:firstLine="480"/>
            <w:jc w:val="center"/>
          </w:pPr>
        </w:pPrChange>
      </w:pPr>
      <w:r>
        <w:rPr>
          <w:noProof/>
        </w:rPr>
        <w:lastRenderedPageBreak/>
        <w:drawing>
          <wp:inline distT="0" distB="0" distL="0" distR="0" wp14:anchorId="5B9F186D" wp14:editId="01790423">
            <wp:extent cx="3040643" cy="1798476"/>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0643" cy="1798476"/>
                    </a:xfrm>
                    <a:prstGeom prst="rect">
                      <a:avLst/>
                    </a:prstGeom>
                  </pic:spPr>
                </pic:pic>
              </a:graphicData>
            </a:graphic>
          </wp:inline>
        </w:drawing>
      </w:r>
    </w:p>
    <w:p w14:paraId="132DBD39" w14:textId="3771722A" w:rsidR="00D2610F" w:rsidRDefault="00D1248B">
      <w:pPr>
        <w:pStyle w:val="a9"/>
        <w:spacing w:after="312"/>
        <w:pPrChange w:id="890" w:author="曹 好" w:date="2022-06-03T15:37:00Z">
          <w:pPr>
            <w:pStyle w:val="a9"/>
            <w:spacing w:before="156" w:after="312"/>
            <w:ind w:firstLine="420"/>
          </w:pPr>
        </w:pPrChange>
      </w:pPr>
      <w:r>
        <w:rPr>
          <w:rFonts w:hint="eastAsia"/>
        </w:rPr>
        <w:t>图</w:t>
      </w:r>
      <w:r>
        <w:rPr>
          <w:rFonts w:hint="eastAsia"/>
        </w:rPr>
        <w:t xml:space="preserve"> </w:t>
      </w:r>
      <w:ins w:id="89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9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893" w:author="曹 好" w:date="2022-06-06T00:50:00Z">
        <w:r w:rsidR="00166C1F">
          <w:rPr>
            <w:noProof/>
          </w:rPr>
          <w:t>29</w:t>
        </w:r>
      </w:ins>
      <w:ins w:id="894" w:author="曹 好" w:date="2022-06-06T00:48:00Z">
        <w:r w:rsidR="00A50EBC">
          <w:fldChar w:fldCharType="end"/>
        </w:r>
      </w:ins>
      <w:del w:id="89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28</w:delText>
        </w:r>
        <w:r w:rsidR="00B23122" w:rsidDel="00AB2086">
          <w:fldChar w:fldCharType="end"/>
        </w:r>
      </w:del>
      <w:r>
        <w:t xml:space="preserve"> </w:t>
      </w:r>
      <w:r w:rsidRPr="00AD0111">
        <w:rPr>
          <w:rFonts w:hint="eastAsia"/>
        </w:rPr>
        <w:t>数据可视化大屏</w:t>
      </w:r>
      <w:r w:rsidRPr="00AD0111">
        <w:t>-</w:t>
      </w:r>
      <w:r>
        <w:rPr>
          <w:rFonts w:hint="eastAsia"/>
        </w:rPr>
        <w:t>诈骗人员分类统计</w:t>
      </w:r>
      <w:r w:rsidRPr="00AD0111">
        <w:t>板块</w:t>
      </w:r>
    </w:p>
    <w:p w14:paraId="4D391FC9" w14:textId="7F4CB5B4" w:rsidR="00D1248B" w:rsidRDefault="005C1E26">
      <w:pPr>
        <w:pPrChange w:id="896" w:author="曹 好" w:date="2022-06-03T15:37:00Z">
          <w:pPr>
            <w:keepNext/>
            <w:spacing w:before="156"/>
            <w:ind w:firstLine="480"/>
            <w:jc w:val="center"/>
          </w:pPr>
        </w:pPrChange>
      </w:pPr>
      <w:r>
        <w:rPr>
          <w:noProof/>
        </w:rPr>
        <w:drawing>
          <wp:inline distT="0" distB="0" distL="0" distR="0" wp14:anchorId="089425C5" wp14:editId="3679A193">
            <wp:extent cx="2705334" cy="622608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5334" cy="6226080"/>
                    </a:xfrm>
                    <a:prstGeom prst="rect">
                      <a:avLst/>
                    </a:prstGeom>
                  </pic:spPr>
                </pic:pic>
              </a:graphicData>
            </a:graphic>
          </wp:inline>
        </w:drawing>
      </w:r>
    </w:p>
    <w:p w14:paraId="398EE870" w14:textId="1A8ED173" w:rsidR="00D2610F" w:rsidRDefault="00D1248B">
      <w:pPr>
        <w:pStyle w:val="a9"/>
        <w:spacing w:after="312"/>
        <w:pPrChange w:id="897" w:author="曹 好" w:date="2022-06-03T15:37:00Z">
          <w:pPr>
            <w:pStyle w:val="a9"/>
            <w:spacing w:before="156"/>
            <w:ind w:firstLine="420"/>
          </w:pPr>
        </w:pPrChange>
      </w:pPr>
      <w:r>
        <w:rPr>
          <w:rFonts w:hint="eastAsia"/>
        </w:rPr>
        <w:lastRenderedPageBreak/>
        <w:t>图</w:t>
      </w:r>
      <w:r>
        <w:rPr>
          <w:rFonts w:hint="eastAsia"/>
        </w:rPr>
        <w:t xml:space="preserve"> </w:t>
      </w:r>
      <w:ins w:id="89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89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00" w:author="曹 好" w:date="2022-06-06T00:50:00Z">
        <w:r w:rsidR="00166C1F">
          <w:rPr>
            <w:noProof/>
          </w:rPr>
          <w:t>30</w:t>
        </w:r>
      </w:ins>
      <w:ins w:id="901" w:author="曹 好" w:date="2022-06-06T00:48:00Z">
        <w:r w:rsidR="00A50EBC">
          <w:fldChar w:fldCharType="end"/>
        </w:r>
      </w:ins>
      <w:del w:id="90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29</w:delText>
        </w:r>
        <w:r w:rsidR="00B23122" w:rsidDel="00AB2086">
          <w:fldChar w:fldCharType="end"/>
        </w:r>
      </w:del>
      <w:r>
        <w:t xml:space="preserve"> </w:t>
      </w:r>
      <w:r w:rsidRPr="001860B0">
        <w:rPr>
          <w:rFonts w:hint="eastAsia"/>
        </w:rPr>
        <w:t>数据可视化大屏</w:t>
      </w:r>
      <w:r w:rsidRPr="001860B0">
        <w:t>-</w:t>
      </w:r>
      <w:r>
        <w:rPr>
          <w:rFonts w:hint="eastAsia"/>
        </w:rPr>
        <w:t>实时诈骗信息</w:t>
      </w:r>
      <w:r w:rsidRPr="001860B0">
        <w:t>板块</w:t>
      </w:r>
    </w:p>
    <w:p w14:paraId="28B17174" w14:textId="77777777" w:rsidR="00D2610F" w:rsidRPr="00D2610F" w:rsidRDefault="00D2610F">
      <w:pPr>
        <w:pPrChange w:id="903" w:author="曹 好" w:date="2022-06-03T15:37:00Z">
          <w:pPr>
            <w:spacing w:before="156"/>
            <w:ind w:firstLine="480"/>
            <w:jc w:val="right"/>
          </w:pPr>
        </w:pPrChange>
      </w:pPr>
    </w:p>
    <w:p w14:paraId="6C2D471E" w14:textId="1CBB4484" w:rsidR="00350608" w:rsidRDefault="00A746DE">
      <w:pPr>
        <w:pStyle w:val="3"/>
        <w:pPrChange w:id="904" w:author="曹 好" w:date="2022-06-03T15:37:00Z">
          <w:pPr>
            <w:pStyle w:val="3"/>
            <w:spacing w:before="156"/>
            <w:ind w:firstLine="562"/>
          </w:pPr>
        </w:pPrChange>
      </w:pPr>
      <w:r>
        <w:rPr>
          <w:rFonts w:hint="eastAsia"/>
        </w:rPr>
        <w:t>诈骗信息分析</w:t>
      </w:r>
    </w:p>
    <w:p w14:paraId="574037E5" w14:textId="1AE6AE34" w:rsidR="00F2318D" w:rsidRDefault="00866635">
      <w:pPr>
        <w:pPrChange w:id="905" w:author="曹 好" w:date="2022-06-03T15:37:00Z">
          <w:pPr>
            <w:spacing w:before="156"/>
            <w:ind w:firstLine="480"/>
          </w:pPr>
        </w:pPrChange>
      </w:pPr>
      <w:r>
        <w:rPr>
          <w:rFonts w:hint="eastAsia"/>
        </w:rPr>
        <w:t>诈骗信息分析作为一个较大的功能模块，我们将其细分为了三个更细节的子功能模块，分别是诈骗信息列表、传播分析、参与者分析。</w:t>
      </w:r>
    </w:p>
    <w:p w14:paraId="1EB5D291" w14:textId="110F6C47" w:rsidR="00866635" w:rsidRDefault="00866635">
      <w:pPr>
        <w:pStyle w:val="4"/>
        <w:pPrChange w:id="906" w:author="曹 好" w:date="2022-06-03T15:37:00Z">
          <w:pPr>
            <w:pStyle w:val="4"/>
            <w:spacing w:before="156"/>
            <w:ind w:firstLine="562"/>
          </w:pPr>
        </w:pPrChange>
      </w:pPr>
      <w:r w:rsidRPr="00866635">
        <w:rPr>
          <w:rFonts w:hint="eastAsia"/>
        </w:rPr>
        <w:t>诈骗信息列表</w:t>
      </w:r>
    </w:p>
    <w:p w14:paraId="4CA3E5F8" w14:textId="29C0BE20" w:rsidR="00335583" w:rsidRDefault="00E807B6">
      <w:pPr>
        <w:pPrChange w:id="907" w:author="曹 好" w:date="2022-06-03T15:37:00Z">
          <w:pPr>
            <w:spacing w:before="156"/>
            <w:ind w:firstLine="480"/>
          </w:pPr>
        </w:pPrChange>
      </w:pPr>
      <w:r>
        <w:rPr>
          <w:rFonts w:hint="eastAsia"/>
        </w:rPr>
        <w:t>该子功能模块的可视化界面如</w:t>
      </w:r>
      <w:r w:rsidR="001F6084">
        <w:fldChar w:fldCharType="begin"/>
      </w:r>
      <w:r w:rsidR="001F6084">
        <w:instrText xml:space="preserve"> </w:instrText>
      </w:r>
      <w:r w:rsidR="001F6084">
        <w:rPr>
          <w:rFonts w:hint="eastAsia"/>
        </w:rPr>
        <w:instrText>REF _Ref104410216 \h</w:instrText>
      </w:r>
      <w:r w:rsidR="001F6084">
        <w:instrText xml:space="preserve"> </w:instrText>
      </w:r>
      <w:r w:rsidR="001F6084">
        <w:fldChar w:fldCharType="separate"/>
      </w:r>
      <w:ins w:id="90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31</w:t>
        </w:r>
      </w:ins>
      <w:del w:id="909" w:author="曹 好" w:date="2022-06-03T16:35:00Z">
        <w:r w:rsidR="001F6084" w:rsidDel="00AB2086">
          <w:rPr>
            <w:rFonts w:hint="eastAsia"/>
          </w:rPr>
          <w:delText>图</w:delText>
        </w:r>
        <w:r w:rsidR="001F6084" w:rsidDel="00AB2086">
          <w:rPr>
            <w:rFonts w:hint="eastAsia"/>
          </w:rPr>
          <w:delText xml:space="preserve"> </w:delText>
        </w:r>
        <w:r w:rsidR="001F6084" w:rsidDel="00AB2086">
          <w:rPr>
            <w:noProof/>
          </w:rPr>
          <w:delText>2</w:delText>
        </w:r>
        <w:r w:rsidR="001F6084" w:rsidDel="00AB2086">
          <w:noBreakHyphen/>
        </w:r>
        <w:r w:rsidR="001F6084" w:rsidDel="00AB2086">
          <w:rPr>
            <w:noProof/>
          </w:rPr>
          <w:delText>26</w:delText>
        </w:r>
      </w:del>
      <w:r w:rsidR="001F6084">
        <w:fldChar w:fldCharType="end"/>
      </w:r>
      <w:r>
        <w:rPr>
          <w:rFonts w:hint="eastAsia"/>
        </w:rPr>
        <w:t>所示，</w:t>
      </w:r>
      <w:r w:rsidR="007C0C45">
        <w:rPr>
          <w:rFonts w:hint="eastAsia"/>
        </w:rPr>
        <w:t>它展示了本系统监测到诈骗信息的详细内容以及分析数据</w:t>
      </w:r>
      <w:r w:rsidR="00976214">
        <w:rPr>
          <w:rFonts w:hint="eastAsia"/>
        </w:rPr>
        <w:t>。该页面首先展示了</w:t>
      </w:r>
      <w:r w:rsidR="005C3A30">
        <w:rPr>
          <w:rFonts w:hint="eastAsia"/>
        </w:rPr>
        <w:t>本周内</w:t>
      </w:r>
      <w:r w:rsidR="00976214">
        <w:rPr>
          <w:rFonts w:hint="eastAsia"/>
        </w:rPr>
        <w:t>各类诈骗信息的</w:t>
      </w:r>
      <w:r w:rsidR="005C3A30">
        <w:rPr>
          <w:rFonts w:hint="eastAsia"/>
        </w:rPr>
        <w:t>数量以及相比与上周数量的增幅或者降幅，直观地显示出诈骗信息数量之庞大、每一类诈骗的数量多少。</w:t>
      </w:r>
    </w:p>
    <w:p w14:paraId="4621C486" w14:textId="7670524C" w:rsidR="00592D51" w:rsidRDefault="00335583">
      <w:pPr>
        <w:pPrChange w:id="910" w:author="曹 好" w:date="2022-06-03T15:37:00Z">
          <w:pPr>
            <w:spacing w:before="156"/>
            <w:ind w:firstLine="480"/>
          </w:pPr>
        </w:pPrChange>
      </w:pPr>
      <w:r>
        <w:rPr>
          <w:rFonts w:hint="eastAsia"/>
        </w:rPr>
        <w:t>然后我们将最近一周内每天监测到的诈骗数量以</w:t>
      </w:r>
      <w:r w:rsidR="00B4407B">
        <w:rPr>
          <w:rFonts w:hint="eastAsia"/>
        </w:rPr>
        <w:t>折线图的形式展示出来，使每天诈骗数量的变化更直观，了解一周内哪几天的诈骗数量较多，着重加强这几天的防诈骗宣传和诈骗信息检测。</w:t>
      </w:r>
      <w:r w:rsidR="005D4F1D">
        <w:rPr>
          <w:rFonts w:hint="eastAsia"/>
        </w:rPr>
        <w:t>最近一周</w:t>
      </w:r>
      <w:r w:rsidR="003128DF">
        <w:rPr>
          <w:rFonts w:hint="eastAsia"/>
        </w:rPr>
        <w:t>各种</w:t>
      </w:r>
      <w:r w:rsidR="005D4F1D">
        <w:rPr>
          <w:rFonts w:hint="eastAsia"/>
        </w:rPr>
        <w:t>诈骗类型的</w:t>
      </w:r>
      <w:r w:rsidR="003128DF">
        <w:rPr>
          <w:rFonts w:hint="eastAsia"/>
        </w:rPr>
        <w:t>信息数量</w:t>
      </w:r>
      <w:r w:rsidR="005D4F1D">
        <w:rPr>
          <w:rFonts w:hint="eastAsia"/>
        </w:rPr>
        <w:t>比例也用</w:t>
      </w:r>
      <w:r w:rsidR="003128DF">
        <w:rPr>
          <w:rFonts w:hint="eastAsia"/>
        </w:rPr>
        <w:t>环形图的形式展示了相关数据。</w:t>
      </w:r>
    </w:p>
    <w:p w14:paraId="3D11C0F8" w14:textId="6EE1966F" w:rsidR="00683B56" w:rsidRDefault="003128DF">
      <w:pPr>
        <w:pPrChange w:id="911" w:author="曹 好" w:date="2022-06-03T15:37:00Z">
          <w:pPr>
            <w:spacing w:before="156"/>
            <w:ind w:firstLine="480"/>
          </w:pPr>
        </w:pPrChange>
      </w:pPr>
      <w:r>
        <w:rPr>
          <w:rFonts w:hint="eastAsia"/>
        </w:rPr>
        <w:t>诈骗信息列表</w:t>
      </w:r>
      <w:r w:rsidR="00B60093">
        <w:rPr>
          <w:rFonts w:hint="eastAsia"/>
        </w:rPr>
        <w:t>中，主要显示了信息的序号、用户</w:t>
      </w:r>
      <w:r w:rsidR="00B60093">
        <w:rPr>
          <w:rFonts w:hint="eastAsia"/>
        </w:rPr>
        <w:t>I</w:t>
      </w:r>
      <w:r w:rsidR="00B60093">
        <w:t>D</w:t>
      </w:r>
      <w:r w:rsidR="00B60093">
        <w:rPr>
          <w:rFonts w:hint="eastAsia"/>
        </w:rPr>
        <w:t>、</w:t>
      </w:r>
      <w:r w:rsidR="00C266F6">
        <w:rPr>
          <w:rFonts w:hint="eastAsia"/>
        </w:rPr>
        <w:t>诈骗类型、</w:t>
      </w:r>
      <w:r w:rsidR="002F16A2">
        <w:rPr>
          <w:rFonts w:hint="eastAsia"/>
        </w:rPr>
        <w:t>这条诈骗信息发布的时间、</w:t>
      </w:r>
      <w:r w:rsidR="002F16A2">
        <w:rPr>
          <w:rFonts w:hint="eastAsia"/>
        </w:rPr>
        <w:t>IP</w:t>
      </w:r>
      <w:r w:rsidR="002F16A2">
        <w:rPr>
          <w:rFonts w:hint="eastAsia"/>
        </w:rPr>
        <w:t>地址、</w:t>
      </w:r>
      <w:r w:rsidR="00B60093">
        <w:rPr>
          <w:rFonts w:hint="eastAsia"/>
        </w:rPr>
        <w:t>诈骗信息的内容</w:t>
      </w:r>
      <w:r w:rsidR="002F16A2">
        <w:rPr>
          <w:rFonts w:hint="eastAsia"/>
        </w:rPr>
        <w:t>。该列表的最后一行是一个操作按钮</w:t>
      </w:r>
      <w:r w:rsidR="003113E9">
        <w:rPr>
          <w:rFonts w:hint="eastAsia"/>
        </w:rPr>
        <w:t>，我们点击后可以查看这条诈骗信息的详细信息，跳转到诈骗信息传播分析页面</w:t>
      </w:r>
      <w:r w:rsidR="00640750">
        <w:rPr>
          <w:rFonts w:hint="eastAsia"/>
        </w:rPr>
        <w:t>（如</w:t>
      </w:r>
      <w:r w:rsidR="00093B88">
        <w:fldChar w:fldCharType="begin"/>
      </w:r>
      <w:r w:rsidR="00093B88">
        <w:instrText xml:space="preserve"> </w:instrText>
      </w:r>
      <w:r w:rsidR="00093B88">
        <w:rPr>
          <w:rFonts w:hint="eastAsia"/>
        </w:rPr>
        <w:instrText>REF _Ref104581125 \h</w:instrText>
      </w:r>
      <w:r w:rsidR="00093B88">
        <w:instrText xml:space="preserve"> </w:instrText>
      </w:r>
      <w:r w:rsidR="00093B88">
        <w:fldChar w:fldCharType="separate"/>
      </w:r>
      <w:ins w:id="912"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32</w:t>
        </w:r>
      </w:ins>
      <w:del w:id="913" w:author="曹 好" w:date="2022-06-03T16:35:00Z">
        <w:r w:rsidR="00093B88" w:rsidDel="00AB2086">
          <w:rPr>
            <w:rFonts w:hint="eastAsia"/>
          </w:rPr>
          <w:delText>图</w:delText>
        </w:r>
        <w:r w:rsidR="00093B88" w:rsidDel="00AB2086">
          <w:rPr>
            <w:rFonts w:hint="eastAsia"/>
          </w:rPr>
          <w:delText xml:space="preserve"> </w:delText>
        </w:r>
        <w:r w:rsidR="00093B88" w:rsidDel="00AB2086">
          <w:rPr>
            <w:noProof/>
          </w:rPr>
          <w:delText>2</w:delText>
        </w:r>
        <w:r w:rsidR="00093B88" w:rsidDel="00AB2086">
          <w:noBreakHyphen/>
        </w:r>
        <w:r w:rsidR="00093B88" w:rsidDel="00AB2086">
          <w:rPr>
            <w:noProof/>
          </w:rPr>
          <w:delText>27</w:delText>
        </w:r>
      </w:del>
      <w:r w:rsidR="00093B88">
        <w:fldChar w:fldCharType="end"/>
      </w:r>
      <w:r w:rsidR="00640750">
        <w:rPr>
          <w:rFonts w:hint="eastAsia"/>
        </w:rPr>
        <w:t>所示）</w:t>
      </w:r>
      <w:r w:rsidR="00683B56">
        <w:rPr>
          <w:rFonts w:hint="eastAsia"/>
        </w:rPr>
        <w:t>。</w:t>
      </w:r>
    </w:p>
    <w:p w14:paraId="0D0FCB77" w14:textId="41FB3AA1" w:rsidR="001F6084" w:rsidRDefault="001F6084">
      <w:pPr>
        <w:pPrChange w:id="914" w:author="曹 好" w:date="2022-06-03T15:37:00Z">
          <w:pPr>
            <w:keepNext/>
            <w:spacing w:before="156"/>
            <w:ind w:firstLineChars="200" w:firstLine="480"/>
          </w:pPr>
        </w:pPrChange>
      </w:pPr>
      <w:r>
        <w:rPr>
          <w:rFonts w:hint="eastAsia"/>
          <w:noProof/>
        </w:rPr>
        <w:lastRenderedPageBreak/>
        <mc:AlternateContent>
          <mc:Choice Requires="wpg">
            <w:drawing>
              <wp:inline distT="0" distB="0" distL="0" distR="0" wp14:anchorId="413C6A55" wp14:editId="6B09FBB5">
                <wp:extent cx="5599430" cy="4724400"/>
                <wp:effectExtent l="0" t="0" r="1270" b="0"/>
                <wp:docPr id="35" name="组合 35"/>
                <wp:cNvGraphicFramePr/>
                <a:graphic xmlns:a="http://schemas.openxmlformats.org/drawingml/2006/main">
                  <a:graphicData uri="http://schemas.microsoft.com/office/word/2010/wordprocessingGroup">
                    <wpg:wgp>
                      <wpg:cNvGrpSpPr/>
                      <wpg:grpSpPr>
                        <a:xfrm>
                          <a:off x="0" y="0"/>
                          <a:ext cx="5599430" cy="4724400"/>
                          <a:chOff x="5899" y="1673869"/>
                          <a:chExt cx="5600700" cy="4725828"/>
                        </a:xfrm>
                      </wpg:grpSpPr>
                      <pic:pic xmlns:pic="http://schemas.openxmlformats.org/drawingml/2006/picture">
                        <pic:nvPicPr>
                          <pic:cNvPr id="33" name="图片 3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5899" y="1673869"/>
                            <a:ext cx="5600700" cy="3061335"/>
                          </a:xfrm>
                          <a:prstGeom prst="rect">
                            <a:avLst/>
                          </a:prstGeom>
                        </pic:spPr>
                      </pic:pic>
                      <pic:pic xmlns:pic="http://schemas.openxmlformats.org/drawingml/2006/picture">
                        <pic:nvPicPr>
                          <pic:cNvPr id="34" name="图片 3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5899" y="4725837"/>
                            <a:ext cx="5600700" cy="1673860"/>
                          </a:xfrm>
                          <a:prstGeom prst="rect">
                            <a:avLst/>
                          </a:prstGeom>
                        </pic:spPr>
                      </pic:pic>
                    </wpg:wgp>
                  </a:graphicData>
                </a:graphic>
              </wp:inline>
            </w:drawing>
          </mc:Choice>
          <mc:Fallback xmlns:oel="http://schemas.microsoft.com/office/2019/extlst">
            <w:pict>
              <v:group w14:anchorId="7E69E3CE" id="组合 35" o:spid="_x0000_s1026" style="width:440.9pt;height:372pt;mso-position-horizontal-relative:char;mso-position-vertical-relative:line" coordorigin="58,16738" coordsize="56007,47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">
                <v:shape id="图片 33" o:spid="_x0000_s1027" type="#_x0000_t75" style="position:absolute;left:58;top:16738;width:56007;height:3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">
                  <v:imagedata r:id="rId91" o:title=""/>
                </v:shape>
                <v:shape id="图片 34" o:spid="_x0000_s1028" type="#_x0000_t75" style="position:absolute;left:58;top:47258;width:56007;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">
                  <v:imagedata r:id="rId92" o:title=""/>
                </v:shape>
                <w10:anchorlock/>
              </v:group>
            </w:pict>
          </mc:Fallback>
        </mc:AlternateContent>
      </w:r>
    </w:p>
    <w:p w14:paraId="2ECB7DC3" w14:textId="04247C3D" w:rsidR="00BB1D63" w:rsidRDefault="001F6084">
      <w:pPr>
        <w:pStyle w:val="a9"/>
        <w:spacing w:after="312"/>
        <w:pPrChange w:id="915" w:author="曹 好" w:date="2022-06-03T15:37:00Z">
          <w:pPr>
            <w:pStyle w:val="a9"/>
            <w:spacing w:before="156"/>
            <w:ind w:firstLine="420"/>
          </w:pPr>
        </w:pPrChange>
      </w:pPr>
      <w:bookmarkStart w:id="916" w:name="_Ref104410216"/>
      <w:r>
        <w:rPr>
          <w:rFonts w:hint="eastAsia"/>
        </w:rPr>
        <w:t>图</w:t>
      </w:r>
      <w:r>
        <w:rPr>
          <w:rFonts w:hint="eastAsia"/>
        </w:rPr>
        <w:t xml:space="preserve"> </w:t>
      </w:r>
      <w:ins w:id="91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1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19" w:author="曹 好" w:date="2022-06-06T00:50:00Z">
        <w:r w:rsidR="00166C1F">
          <w:rPr>
            <w:noProof/>
          </w:rPr>
          <w:t>31</w:t>
        </w:r>
      </w:ins>
      <w:ins w:id="920" w:author="曹 好" w:date="2022-06-06T00:48:00Z">
        <w:r w:rsidR="00A50EBC">
          <w:fldChar w:fldCharType="end"/>
        </w:r>
      </w:ins>
      <w:del w:id="92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30</w:delText>
        </w:r>
        <w:r w:rsidR="00B23122" w:rsidDel="00AB2086">
          <w:fldChar w:fldCharType="end"/>
        </w:r>
      </w:del>
      <w:bookmarkEnd w:id="916"/>
      <w:r>
        <w:t xml:space="preserve"> </w:t>
      </w:r>
      <w:r>
        <w:rPr>
          <w:rFonts w:hint="eastAsia"/>
        </w:rPr>
        <w:t>诈骗信息列表</w:t>
      </w:r>
      <w:r w:rsidR="002A7E55">
        <w:rPr>
          <w:rFonts w:hint="eastAsia"/>
        </w:rPr>
        <w:t>界面</w:t>
      </w:r>
    </w:p>
    <w:p w14:paraId="77165EC4" w14:textId="75505CF0" w:rsidR="00683B56" w:rsidRDefault="00683B56">
      <w:pPr>
        <w:pStyle w:val="4"/>
        <w:pPrChange w:id="922" w:author="曹 好" w:date="2022-06-03T15:37:00Z">
          <w:pPr>
            <w:pStyle w:val="4"/>
            <w:spacing w:before="156"/>
            <w:ind w:firstLine="562"/>
          </w:pPr>
        </w:pPrChange>
      </w:pPr>
      <w:r w:rsidRPr="00683B56">
        <w:rPr>
          <w:rFonts w:hint="eastAsia"/>
        </w:rPr>
        <w:t>诈骗信息传播分析</w:t>
      </w:r>
    </w:p>
    <w:p w14:paraId="270A4C3D" w14:textId="1181B27D" w:rsidR="00683B56" w:rsidRDefault="002A7E55">
      <w:pPr>
        <w:pPrChange w:id="923" w:author="曹 好" w:date="2022-06-03T15:37:00Z">
          <w:pPr>
            <w:spacing w:before="156"/>
            <w:ind w:firstLine="480"/>
          </w:pPr>
        </w:pPrChange>
      </w:pPr>
      <w:r>
        <w:rPr>
          <w:rFonts w:hint="eastAsia"/>
        </w:rPr>
        <w:t>诈骗信息传播分析界面如</w:t>
      </w:r>
      <w:r>
        <w:fldChar w:fldCharType="begin"/>
      </w:r>
      <w:r>
        <w:instrText xml:space="preserve"> </w:instrText>
      </w:r>
      <w:r>
        <w:rPr>
          <w:rFonts w:hint="eastAsia"/>
        </w:rPr>
        <w:instrText>REF _Ref104581125 \h</w:instrText>
      </w:r>
      <w:r>
        <w:instrText xml:space="preserve"> </w:instrText>
      </w:r>
      <w:r>
        <w:fldChar w:fldCharType="separate"/>
      </w:r>
      <w:ins w:id="92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32</w:t>
        </w:r>
      </w:ins>
      <w:del w:id="925"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27</w:delText>
        </w:r>
      </w:del>
      <w:r>
        <w:fldChar w:fldCharType="end"/>
      </w:r>
      <w:r>
        <w:rPr>
          <w:rFonts w:hint="eastAsia"/>
        </w:rPr>
        <w:t>所示</w:t>
      </w:r>
      <w:r w:rsidR="0076593E">
        <w:rPr>
          <w:rFonts w:hint="eastAsia"/>
        </w:rPr>
        <w:t>。由诈骗信息具体内容、该信息整体评价、该信息</w:t>
      </w:r>
      <w:r w:rsidR="002C6286">
        <w:rPr>
          <w:rFonts w:hint="eastAsia"/>
        </w:rPr>
        <w:t>传播分析这</w:t>
      </w:r>
      <w:r w:rsidR="002C6286">
        <w:rPr>
          <w:rFonts w:hint="eastAsia"/>
        </w:rPr>
        <w:t>3</w:t>
      </w:r>
      <w:r w:rsidR="002C6286">
        <w:rPr>
          <w:rFonts w:hint="eastAsia"/>
        </w:rPr>
        <w:t>个板块组成。其中，诈骗信息整体评价从用户参与度、内容评价、情感值、传播范围这</w:t>
      </w:r>
      <w:r w:rsidR="002C6286">
        <w:rPr>
          <w:rFonts w:hint="eastAsia"/>
        </w:rPr>
        <w:t>4</w:t>
      </w:r>
      <w:r w:rsidR="002C6286">
        <w:rPr>
          <w:rFonts w:hint="eastAsia"/>
        </w:rPr>
        <w:t>个维度对信息进行了综合性</w:t>
      </w:r>
      <w:commentRangeStart w:id="926"/>
      <w:r w:rsidR="002C6286">
        <w:rPr>
          <w:rFonts w:hint="eastAsia"/>
        </w:rPr>
        <w:t>评价</w:t>
      </w:r>
      <w:commentRangeEnd w:id="926"/>
      <w:r w:rsidR="002C6286">
        <w:rPr>
          <w:rStyle w:val="af6"/>
        </w:rPr>
        <w:commentReference w:id="926"/>
      </w:r>
      <w:r w:rsidR="004B510A">
        <w:rPr>
          <w:rFonts w:hint="eastAsia"/>
        </w:rPr>
        <w:t>；诈骗信息传播分析</w:t>
      </w:r>
      <w:proofErr w:type="gramStart"/>
      <w:r w:rsidR="004B510A">
        <w:rPr>
          <w:rFonts w:hint="eastAsia"/>
        </w:rPr>
        <w:t>从点赞评论</w:t>
      </w:r>
      <w:proofErr w:type="gramEnd"/>
      <w:r w:rsidR="004B510A">
        <w:rPr>
          <w:rFonts w:hint="eastAsia"/>
        </w:rPr>
        <w:t>转发数、参与者情况（大</w:t>
      </w:r>
      <w:r w:rsidR="004B510A">
        <w:rPr>
          <w:rFonts w:hint="eastAsia"/>
        </w:rPr>
        <w:t>V</w:t>
      </w:r>
      <w:r w:rsidR="004B510A">
        <w:rPr>
          <w:rFonts w:hint="eastAsia"/>
        </w:rPr>
        <w:t>比例、传播范围值、用户质量、用户活跃度）</w:t>
      </w:r>
      <w:r w:rsidR="004B510A">
        <w:t>5</w:t>
      </w:r>
      <w:r w:rsidR="004B510A">
        <w:rPr>
          <w:rFonts w:hint="eastAsia"/>
        </w:rPr>
        <w:t>个维度对诈骗信息的传播范围、传播影响力进行了评价，并将其量化，使得诈骗信息的传播范围和传播影响力更加直观易分析。</w:t>
      </w:r>
    </w:p>
    <w:p w14:paraId="7EF8636C" w14:textId="347C3CB4" w:rsidR="002A7E55" w:rsidRDefault="002A7E55">
      <w:pPr>
        <w:pPrChange w:id="927" w:author="曹 好" w:date="2022-06-03T15:37:00Z">
          <w:pPr>
            <w:keepNext/>
            <w:spacing w:before="156"/>
            <w:ind w:firstLineChars="200" w:firstLine="480"/>
          </w:pPr>
        </w:pPrChange>
      </w:pPr>
      <w:r>
        <w:rPr>
          <w:noProof/>
        </w:rPr>
        <w:lastRenderedPageBreak/>
        <mc:AlternateContent>
          <mc:Choice Requires="wpg">
            <w:drawing>
              <wp:inline distT="0" distB="0" distL="0" distR="0" wp14:anchorId="63C34889" wp14:editId="16FF41B2">
                <wp:extent cx="5600065" cy="4698365"/>
                <wp:effectExtent l="0" t="0" r="635" b="6985"/>
                <wp:docPr id="57" name="组合 57"/>
                <wp:cNvGraphicFramePr/>
                <a:graphic xmlns:a="http://schemas.openxmlformats.org/drawingml/2006/main">
                  <a:graphicData uri="http://schemas.microsoft.com/office/word/2010/wordprocessingGroup">
                    <wpg:wgp>
                      <wpg:cNvGrpSpPr/>
                      <wpg:grpSpPr>
                        <a:xfrm>
                          <a:off x="0" y="0"/>
                          <a:ext cx="5600065" cy="4698365"/>
                          <a:chOff x="0" y="0"/>
                          <a:chExt cx="5600700" cy="4698898"/>
                        </a:xfrm>
                      </wpg:grpSpPr>
                      <pic:pic xmlns:pic="http://schemas.openxmlformats.org/drawingml/2006/picture">
                        <pic:nvPicPr>
                          <pic:cNvPr id="21" name="图片 21"/>
                          <pic:cNvPicPr>
                            <a:picLocks noChangeAspect="1"/>
                          </pic:cNvPicPr>
                        </pic:nvPicPr>
                        <pic:blipFill rotWithShape="1">
                          <a:blip r:embed="rId93" cstate="print">
                            <a:extLst>
                              <a:ext uri="{28A0092B-C50C-407E-A947-70E740481C1C}">
                                <a14:useLocalDpi xmlns:a14="http://schemas.microsoft.com/office/drawing/2010/main" val="0"/>
                              </a:ext>
                            </a:extLst>
                          </a:blip>
                          <a:srcRect b="5195"/>
                          <a:stretch/>
                        </pic:blipFill>
                        <pic:spPr bwMode="auto">
                          <a:xfrm>
                            <a:off x="0" y="0"/>
                            <a:ext cx="5600700" cy="2910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图片 4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2889783"/>
                            <a:ext cx="5600700" cy="1809115"/>
                          </a:xfrm>
                          <a:prstGeom prst="rect">
                            <a:avLst/>
                          </a:prstGeom>
                        </pic:spPr>
                      </pic:pic>
                    </wpg:wgp>
                  </a:graphicData>
                </a:graphic>
              </wp:inline>
            </w:drawing>
          </mc:Choice>
          <mc:Fallback xmlns:oel="http://schemas.microsoft.com/office/2019/extlst">
            <w:pict>
              <v:group w14:anchorId="6727A7D3" id="组合 57" o:spid="_x0000_s1026" style="width:440.95pt;height:369.95pt;mso-position-horizontal-relative:char;mso-position-vertical-relative:line" coordsize="56007,4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">
                <v:shape id="图片 21" o:spid="_x0000_s1027" type="#_x0000_t75" style="position:absolute;width:56007;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">
                  <v:imagedata r:id="rId95" o:title="" cropbottom="3405f"/>
                </v:shape>
                <v:shape id="图片 45" o:spid="_x0000_s1028" type="#_x0000_t75" style="position:absolute;top:28897;width:5600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">
                  <v:imagedata r:id="rId96" o:title=""/>
                </v:shape>
                <w10:anchorlock/>
              </v:group>
            </w:pict>
          </mc:Fallback>
        </mc:AlternateContent>
      </w:r>
    </w:p>
    <w:p w14:paraId="28406FE8" w14:textId="6D2FC4D3" w:rsidR="002A7E55" w:rsidRDefault="002A7E55">
      <w:pPr>
        <w:pStyle w:val="a9"/>
        <w:spacing w:after="312"/>
        <w:pPrChange w:id="928" w:author="曹 好" w:date="2022-06-03T15:37:00Z">
          <w:pPr>
            <w:pStyle w:val="a9"/>
            <w:spacing w:before="156" w:after="312"/>
            <w:ind w:firstLine="420"/>
          </w:pPr>
        </w:pPrChange>
      </w:pPr>
      <w:bookmarkStart w:id="929" w:name="_Ref104581125"/>
      <w:r>
        <w:rPr>
          <w:rFonts w:hint="eastAsia"/>
        </w:rPr>
        <w:t>图</w:t>
      </w:r>
      <w:r>
        <w:rPr>
          <w:rFonts w:hint="eastAsia"/>
        </w:rPr>
        <w:t xml:space="preserve"> </w:t>
      </w:r>
      <w:ins w:id="93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3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32" w:author="曹 好" w:date="2022-06-06T00:50:00Z">
        <w:r w:rsidR="00166C1F">
          <w:rPr>
            <w:noProof/>
          </w:rPr>
          <w:t>32</w:t>
        </w:r>
      </w:ins>
      <w:ins w:id="933" w:author="曹 好" w:date="2022-06-06T00:48:00Z">
        <w:r w:rsidR="00A50EBC">
          <w:fldChar w:fldCharType="end"/>
        </w:r>
      </w:ins>
      <w:del w:id="93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31</w:delText>
        </w:r>
        <w:r w:rsidR="00B23122" w:rsidDel="00AB2086">
          <w:fldChar w:fldCharType="end"/>
        </w:r>
      </w:del>
      <w:bookmarkEnd w:id="929"/>
      <w:r>
        <w:t xml:space="preserve"> </w:t>
      </w:r>
      <w:r w:rsidRPr="0073192E">
        <w:rPr>
          <w:rFonts w:hint="eastAsia"/>
        </w:rPr>
        <w:t>诈骗信息传播分析界面</w:t>
      </w:r>
    </w:p>
    <w:p w14:paraId="3A4E464D" w14:textId="6A0DCEF7" w:rsidR="00540281" w:rsidRPr="00540281" w:rsidRDefault="00540281">
      <w:pPr>
        <w:pStyle w:val="4"/>
        <w:pPrChange w:id="935" w:author="曹 好" w:date="2022-06-03T15:37:00Z">
          <w:pPr>
            <w:pStyle w:val="4"/>
            <w:spacing w:before="156"/>
            <w:ind w:firstLine="562"/>
          </w:pPr>
        </w:pPrChange>
      </w:pPr>
      <w:r w:rsidRPr="00540281">
        <w:rPr>
          <w:rFonts w:hint="eastAsia"/>
        </w:rPr>
        <w:t>诈骗参与者分析</w:t>
      </w:r>
    </w:p>
    <w:p w14:paraId="100AC4BA" w14:textId="45A0CC18" w:rsidR="00540281" w:rsidRDefault="00540281">
      <w:pPr>
        <w:pPrChange w:id="936" w:author="曹 好" w:date="2022-06-03T15:37:00Z">
          <w:pPr>
            <w:spacing w:before="156"/>
            <w:ind w:firstLine="480"/>
          </w:pPr>
        </w:pPrChange>
      </w:pPr>
      <w:r>
        <w:rPr>
          <w:rFonts w:hint="eastAsia"/>
        </w:rPr>
        <w:t>诈骗参与者分析功能主要是用于分析参与诈骗行为的人员，该功能的图形化界面如</w:t>
      </w:r>
      <w:r>
        <w:fldChar w:fldCharType="begin"/>
      </w:r>
      <w:r>
        <w:instrText xml:space="preserve"> </w:instrText>
      </w:r>
      <w:r>
        <w:rPr>
          <w:rFonts w:hint="eastAsia"/>
        </w:rPr>
        <w:instrText>REF _Ref104581888 \h</w:instrText>
      </w:r>
      <w:r>
        <w:instrText xml:space="preserve"> </w:instrText>
      </w:r>
      <w:r>
        <w:fldChar w:fldCharType="separate"/>
      </w:r>
      <w:ins w:id="93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33</w:t>
        </w:r>
      </w:ins>
      <w:del w:id="938"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28</w:delText>
        </w:r>
      </w:del>
      <w:r>
        <w:fldChar w:fldCharType="end"/>
      </w:r>
      <w:r>
        <w:rPr>
          <w:rFonts w:hint="eastAsia"/>
        </w:rPr>
        <w:t>所示。界面由发布该条诈骗信息的诈骗用户的账号具体信息、参与该诈骗的用户的地域分布、对该诈骗</w:t>
      </w:r>
      <w:proofErr w:type="gramStart"/>
      <w:r>
        <w:rPr>
          <w:rFonts w:hint="eastAsia"/>
        </w:rPr>
        <w:t>信息点赞评论</w:t>
      </w:r>
      <w:proofErr w:type="gramEnd"/>
      <w:r>
        <w:rPr>
          <w:rFonts w:hint="eastAsia"/>
        </w:rPr>
        <w:t>转发的用户的地域分布、对该诈骗</w:t>
      </w:r>
      <w:proofErr w:type="gramStart"/>
      <w:r>
        <w:rPr>
          <w:rFonts w:hint="eastAsia"/>
        </w:rPr>
        <w:t>信息点赞评论</w:t>
      </w:r>
      <w:proofErr w:type="gramEnd"/>
      <w:r>
        <w:rPr>
          <w:rFonts w:hint="eastAsia"/>
        </w:rPr>
        <w:t>转发的用户的性别比例、对该诈骗</w:t>
      </w:r>
      <w:proofErr w:type="gramStart"/>
      <w:r>
        <w:rPr>
          <w:rFonts w:hint="eastAsia"/>
        </w:rPr>
        <w:t>信息点赞评论</w:t>
      </w:r>
      <w:proofErr w:type="gramEnd"/>
      <w:r>
        <w:rPr>
          <w:rFonts w:hint="eastAsia"/>
        </w:rPr>
        <w:t>转发的用户的</w:t>
      </w:r>
      <w:r>
        <w:rPr>
          <w:rFonts w:hint="eastAsia"/>
        </w:rPr>
        <w:t>V</w:t>
      </w:r>
      <w:r>
        <w:t>IP</w:t>
      </w:r>
      <w:r>
        <w:rPr>
          <w:rFonts w:hint="eastAsia"/>
        </w:rPr>
        <w:t>比例、对该诈骗</w:t>
      </w:r>
      <w:proofErr w:type="gramStart"/>
      <w:r>
        <w:rPr>
          <w:rFonts w:hint="eastAsia"/>
        </w:rPr>
        <w:t>信息点赞评论</w:t>
      </w:r>
      <w:proofErr w:type="gramEnd"/>
      <w:r>
        <w:rPr>
          <w:rFonts w:hint="eastAsia"/>
        </w:rPr>
        <w:t>转发的用户的账号认证比例、对该诈骗</w:t>
      </w:r>
      <w:proofErr w:type="gramStart"/>
      <w:r>
        <w:rPr>
          <w:rFonts w:hint="eastAsia"/>
        </w:rPr>
        <w:t>信息点赞评论</w:t>
      </w:r>
      <w:proofErr w:type="gramEnd"/>
      <w:r>
        <w:rPr>
          <w:rFonts w:hint="eastAsia"/>
        </w:rPr>
        <w:t>转发的用户的活跃程度、对该诈骗</w:t>
      </w:r>
      <w:proofErr w:type="gramStart"/>
      <w:r>
        <w:rPr>
          <w:rFonts w:hint="eastAsia"/>
        </w:rPr>
        <w:t>信息点赞评论</w:t>
      </w:r>
      <w:proofErr w:type="gramEnd"/>
      <w:r>
        <w:rPr>
          <w:rFonts w:hint="eastAsia"/>
        </w:rPr>
        <w:t>转发的用户的质量这</w:t>
      </w:r>
      <w:r>
        <w:rPr>
          <w:rFonts w:hint="eastAsia"/>
        </w:rPr>
        <w:t>8</w:t>
      </w:r>
      <w:r>
        <w:rPr>
          <w:rFonts w:hint="eastAsia"/>
        </w:rPr>
        <w:t>个板块构成。</w:t>
      </w:r>
    </w:p>
    <w:p w14:paraId="0829BFEE" w14:textId="77777777" w:rsidR="00540281" w:rsidRDefault="00540281">
      <w:pPr>
        <w:pPrChange w:id="939" w:author="曹 好" w:date="2022-06-03T15:37:00Z">
          <w:pPr>
            <w:spacing w:before="156"/>
            <w:ind w:firstLine="480"/>
          </w:pPr>
        </w:pPrChange>
      </w:pPr>
      <w:r>
        <w:rPr>
          <w:rFonts w:hint="eastAsia"/>
        </w:rPr>
        <w:t>其中，发布该条诈骗信息的诈骗用户的账号具体信息详细展示了账号名称、这条诈骗信息的具体内容、账号关注数、账号粉丝数、账号</w:t>
      </w:r>
      <w:proofErr w:type="gramStart"/>
      <w:r>
        <w:rPr>
          <w:rFonts w:hint="eastAsia"/>
        </w:rPr>
        <w:t>微博数</w:t>
      </w:r>
      <w:proofErr w:type="gramEnd"/>
      <w:r>
        <w:rPr>
          <w:rFonts w:hint="eastAsia"/>
        </w:rPr>
        <w:t>、账号发布的诈骗信息数、这条诈骗信息发布的具体时间、账号所在的</w:t>
      </w:r>
      <w:r>
        <w:rPr>
          <w:rFonts w:hint="eastAsia"/>
        </w:rPr>
        <w:t>IP</w:t>
      </w:r>
      <w:r>
        <w:rPr>
          <w:rFonts w:hint="eastAsia"/>
        </w:rPr>
        <w:t>地址。详细的信息为公安部门查找信息节省了时间，也能更高效率地获取诈骗分子的具体信息，方便实施精准打击。</w:t>
      </w:r>
    </w:p>
    <w:p w14:paraId="44B4D551" w14:textId="77777777" w:rsidR="00540281" w:rsidRDefault="00540281">
      <w:pPr>
        <w:pPrChange w:id="940" w:author="曹 好" w:date="2022-06-03T15:37:00Z">
          <w:pPr>
            <w:spacing w:before="156"/>
            <w:ind w:firstLine="480"/>
          </w:pPr>
        </w:pPrChange>
      </w:pPr>
      <w:r>
        <w:rPr>
          <w:rFonts w:hint="eastAsia"/>
        </w:rPr>
        <w:lastRenderedPageBreak/>
        <w:t>参与该诈骗的用户的地域分布展示了这个诈骗团体中诈骗人员的地域分布，每个红点代表一个城市有该诈骗群体的诈骗人员；对该诈骗</w:t>
      </w:r>
      <w:proofErr w:type="gramStart"/>
      <w:r>
        <w:rPr>
          <w:rFonts w:hint="eastAsia"/>
        </w:rPr>
        <w:t>信息点赞评论</w:t>
      </w:r>
      <w:proofErr w:type="gramEnd"/>
      <w:r>
        <w:rPr>
          <w:rFonts w:hint="eastAsia"/>
        </w:rPr>
        <w:t>转发的用户的地域分布板块展示了受诈骗信息影响的人群的地域分布；对该诈骗</w:t>
      </w:r>
      <w:proofErr w:type="gramStart"/>
      <w:r>
        <w:rPr>
          <w:rFonts w:hint="eastAsia"/>
        </w:rPr>
        <w:t>信息点赞评论</w:t>
      </w:r>
      <w:proofErr w:type="gramEnd"/>
      <w:r>
        <w:rPr>
          <w:rFonts w:hint="eastAsia"/>
        </w:rPr>
        <w:t>转发的用户的性别比例展示了受诈骗信息影响的人群的性别比例；对该诈骗</w:t>
      </w:r>
      <w:proofErr w:type="gramStart"/>
      <w:r>
        <w:rPr>
          <w:rFonts w:hint="eastAsia"/>
        </w:rPr>
        <w:t>信息点赞评论</w:t>
      </w:r>
      <w:proofErr w:type="gramEnd"/>
      <w:r>
        <w:rPr>
          <w:rFonts w:hint="eastAsia"/>
        </w:rPr>
        <w:t>转发的用户的</w:t>
      </w:r>
      <w:r>
        <w:rPr>
          <w:rFonts w:hint="eastAsia"/>
        </w:rPr>
        <w:t>V</w:t>
      </w:r>
      <w:r>
        <w:t>IP</w:t>
      </w:r>
      <w:r>
        <w:rPr>
          <w:rFonts w:hint="eastAsia"/>
        </w:rPr>
        <w:t>比例展示了受诈骗信息影响的人群的</w:t>
      </w:r>
      <w:r>
        <w:rPr>
          <w:rFonts w:hint="eastAsia"/>
        </w:rPr>
        <w:t>V</w:t>
      </w:r>
      <w:r>
        <w:t>IP</w:t>
      </w:r>
      <w:r>
        <w:rPr>
          <w:rFonts w:hint="eastAsia"/>
        </w:rPr>
        <w:t>比例；对该诈骗</w:t>
      </w:r>
      <w:proofErr w:type="gramStart"/>
      <w:r>
        <w:rPr>
          <w:rFonts w:hint="eastAsia"/>
        </w:rPr>
        <w:t>信息点赞评论</w:t>
      </w:r>
      <w:proofErr w:type="gramEnd"/>
      <w:r>
        <w:rPr>
          <w:rFonts w:hint="eastAsia"/>
        </w:rPr>
        <w:t>转发的用户的账号认证比例展示了受诈骗信息影响的人群的账号受认证比例；对该诈骗</w:t>
      </w:r>
      <w:proofErr w:type="gramStart"/>
      <w:r>
        <w:rPr>
          <w:rFonts w:hint="eastAsia"/>
        </w:rPr>
        <w:t>信息点赞评论</w:t>
      </w:r>
      <w:proofErr w:type="gramEnd"/>
      <w:r>
        <w:rPr>
          <w:rFonts w:hint="eastAsia"/>
        </w:rPr>
        <w:t>转发的用户的活跃程度展示了受诈骗信息影响的人群的活跃程度；对该诈骗</w:t>
      </w:r>
      <w:proofErr w:type="gramStart"/>
      <w:r>
        <w:rPr>
          <w:rFonts w:hint="eastAsia"/>
        </w:rPr>
        <w:t>信息点赞评论</w:t>
      </w:r>
      <w:proofErr w:type="gramEnd"/>
      <w:r>
        <w:rPr>
          <w:rFonts w:hint="eastAsia"/>
        </w:rPr>
        <w:t>转发的用户的质量展示了由以上数据分析评价后得出的用户质量。</w:t>
      </w:r>
    </w:p>
    <w:p w14:paraId="686865AE" w14:textId="77777777" w:rsidR="00540281" w:rsidRPr="00126642" w:rsidRDefault="00540281">
      <w:pPr>
        <w:pPrChange w:id="941" w:author="曹 好" w:date="2022-06-03T15:37:00Z">
          <w:pPr>
            <w:spacing w:before="156"/>
            <w:ind w:firstLine="480"/>
          </w:pPr>
        </w:pPrChange>
      </w:pPr>
      <w:r>
        <w:rPr>
          <w:rFonts w:hint="eastAsia"/>
        </w:rPr>
        <w:t>若诈骗信息影响的人群的</w:t>
      </w:r>
      <w:r>
        <w:rPr>
          <w:rFonts w:hint="eastAsia"/>
        </w:rPr>
        <w:t>V</w:t>
      </w:r>
      <w:r>
        <w:t>IP</w:t>
      </w:r>
      <w:r>
        <w:rPr>
          <w:rFonts w:hint="eastAsia"/>
        </w:rPr>
        <w:t>比例越高、账号受认证比例越高、活跃度越高，则参与者的质量越高，也就有更多的人会受该诈骗信息影响，也就更容易被诈骗。该诈骗群体就需要重点关注，优先打击，以免更多受害者出现。</w:t>
      </w:r>
    </w:p>
    <w:p w14:paraId="0811BB93" w14:textId="1874F987" w:rsidR="00540281" w:rsidRDefault="00540281">
      <w:pPr>
        <w:pPrChange w:id="942" w:author="曹 好" w:date="2022-06-03T15:37:00Z">
          <w:pPr>
            <w:keepNext/>
            <w:spacing w:before="156"/>
            <w:ind w:firstLine="480"/>
            <w:jc w:val="center"/>
          </w:pPr>
        </w:pPrChange>
      </w:pPr>
      <w:r>
        <w:rPr>
          <w:noProof/>
        </w:rPr>
        <w:lastRenderedPageBreak/>
        <mc:AlternateContent>
          <mc:Choice Requires="wpg">
            <w:drawing>
              <wp:inline distT="0" distB="0" distL="0" distR="0" wp14:anchorId="126B3701" wp14:editId="3629E9BF">
                <wp:extent cx="5607050" cy="7158355"/>
                <wp:effectExtent l="0" t="0" r="0" b="4445"/>
                <wp:docPr id="62" name="组合 62"/>
                <wp:cNvGraphicFramePr/>
                <a:graphic xmlns:a="http://schemas.openxmlformats.org/drawingml/2006/main">
                  <a:graphicData uri="http://schemas.microsoft.com/office/word/2010/wordprocessingGroup">
                    <wpg:wgp>
                      <wpg:cNvGrpSpPr/>
                      <wpg:grpSpPr>
                        <a:xfrm>
                          <a:off x="0" y="0"/>
                          <a:ext cx="5607050" cy="7158355"/>
                          <a:chOff x="-6980" y="0"/>
                          <a:chExt cx="5607680" cy="7158403"/>
                        </a:xfrm>
                      </wpg:grpSpPr>
                      <pic:pic xmlns:pic="http://schemas.openxmlformats.org/drawingml/2006/picture">
                        <pic:nvPicPr>
                          <pic:cNvPr id="60" name="图片 6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6979" y="5416598"/>
                            <a:ext cx="5600700" cy="1741805"/>
                          </a:xfrm>
                          <a:prstGeom prst="rect">
                            <a:avLst/>
                          </a:prstGeom>
                        </pic:spPr>
                      </pic:pic>
                      <pic:pic xmlns:pic="http://schemas.openxmlformats.org/drawingml/2006/picture">
                        <pic:nvPicPr>
                          <pic:cNvPr id="59" name="图片 5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6980" y="2889783"/>
                            <a:ext cx="5600700" cy="2551430"/>
                          </a:xfrm>
                          <a:prstGeom prst="rect">
                            <a:avLst/>
                          </a:prstGeom>
                        </pic:spPr>
                      </pic:pic>
                      <pic:pic xmlns:pic="http://schemas.openxmlformats.org/drawingml/2006/picture">
                        <pic:nvPicPr>
                          <pic:cNvPr id="58" name="图片 5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00700" cy="2911475"/>
                          </a:xfrm>
                          <a:prstGeom prst="rect">
                            <a:avLst/>
                          </a:prstGeom>
                        </pic:spPr>
                      </pic:pic>
                    </wpg:wgp>
                  </a:graphicData>
                </a:graphic>
              </wp:inline>
            </w:drawing>
          </mc:Choice>
          <mc:Fallback xmlns:oel="http://schemas.microsoft.com/office/2019/extlst">
            <w:pict>
              <v:group w14:anchorId="6A229051" id="组合 62" o:spid="_x0000_s1026" style="width:441.5pt;height:563.65pt;mso-position-horizontal-relative:char;mso-position-vertical-relative:line" coordorigin="-69" coordsize="56076,7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">
                <v:shape id="图片 60" o:spid="_x0000_s1027" type="#_x0000_t75" style="position:absolute;left:-69;top:54165;width:56006;height:1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">
                  <v:imagedata r:id="rId100" o:title=""/>
                </v:shape>
                <v:shape id="图片 59" o:spid="_x0000_s1028" type="#_x0000_t75" style="position:absolute;left:-69;top:28897;width:56006;height:2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">
                  <v:imagedata r:id="rId101" o:title=""/>
                </v:shape>
                <v:shape id="图片 58" o:spid="_x0000_s1029" type="#_x0000_t75" style="position:absolute;width:56007;height:2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">
                  <v:imagedata r:id="rId102" o:title=""/>
                </v:shape>
                <w10:anchorlock/>
              </v:group>
            </w:pict>
          </mc:Fallback>
        </mc:AlternateContent>
      </w:r>
    </w:p>
    <w:p w14:paraId="2EC9B8D1" w14:textId="14E06481" w:rsidR="00540281" w:rsidRPr="00540281" w:rsidRDefault="00540281">
      <w:pPr>
        <w:pPrChange w:id="943" w:author="曹 好" w:date="2022-06-03T15:37:00Z">
          <w:pPr>
            <w:spacing w:before="156"/>
            <w:ind w:firstLine="480"/>
            <w:jc w:val="center"/>
          </w:pPr>
        </w:pPrChange>
      </w:pPr>
      <w:bookmarkStart w:id="944" w:name="_Ref104581888"/>
      <w:r>
        <w:rPr>
          <w:rFonts w:hint="eastAsia"/>
        </w:rPr>
        <w:t>图</w:t>
      </w:r>
      <w:r>
        <w:rPr>
          <w:rFonts w:hint="eastAsia"/>
        </w:rPr>
        <w:t xml:space="preserve"> </w:t>
      </w:r>
      <w:ins w:id="94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4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47" w:author="曹 好" w:date="2022-06-06T00:50:00Z">
        <w:r w:rsidR="00166C1F">
          <w:rPr>
            <w:noProof/>
          </w:rPr>
          <w:t>33</w:t>
        </w:r>
      </w:ins>
      <w:ins w:id="948" w:author="曹 好" w:date="2022-06-06T00:48:00Z">
        <w:r w:rsidR="00A50EBC">
          <w:fldChar w:fldCharType="end"/>
        </w:r>
      </w:ins>
      <w:del w:id="94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32</w:delText>
        </w:r>
        <w:r w:rsidR="00B23122" w:rsidDel="00AB2086">
          <w:fldChar w:fldCharType="end"/>
        </w:r>
      </w:del>
      <w:bookmarkEnd w:id="944"/>
      <w:r>
        <w:t xml:space="preserve"> </w:t>
      </w:r>
      <w:r>
        <w:rPr>
          <w:rFonts w:hint="eastAsia"/>
        </w:rPr>
        <w:t>诈骗参与者分析</w:t>
      </w:r>
    </w:p>
    <w:p w14:paraId="576D6A79" w14:textId="38382705" w:rsidR="00D274C2" w:rsidRPr="00D274C2" w:rsidRDefault="00A746DE">
      <w:pPr>
        <w:pStyle w:val="3"/>
        <w:pPrChange w:id="950" w:author="曹 好" w:date="2022-06-03T15:37:00Z">
          <w:pPr>
            <w:pStyle w:val="3"/>
            <w:spacing w:before="156"/>
            <w:ind w:firstLine="562"/>
          </w:pPr>
        </w:pPrChange>
      </w:pPr>
      <w:r>
        <w:rPr>
          <w:rFonts w:hint="eastAsia"/>
        </w:rPr>
        <w:t>诈骗</w:t>
      </w:r>
      <w:r w:rsidR="006F4886">
        <w:rPr>
          <w:rFonts w:hint="eastAsia"/>
        </w:rPr>
        <w:t>人员</w:t>
      </w:r>
      <w:r>
        <w:rPr>
          <w:rFonts w:hint="eastAsia"/>
        </w:rPr>
        <w:t>分析</w:t>
      </w:r>
    </w:p>
    <w:p w14:paraId="25C5C9EA" w14:textId="2479D288" w:rsidR="00DB56D6" w:rsidRDefault="00DB56D6">
      <w:pPr>
        <w:pStyle w:val="4"/>
        <w:pPrChange w:id="951" w:author="曹 好" w:date="2022-06-03T15:37:00Z">
          <w:pPr>
            <w:pStyle w:val="4"/>
            <w:spacing w:before="156"/>
            <w:ind w:firstLine="562"/>
          </w:pPr>
        </w:pPrChange>
      </w:pPr>
      <w:r w:rsidRPr="00DB56D6">
        <w:rPr>
          <w:rFonts w:hint="eastAsia"/>
        </w:rPr>
        <w:lastRenderedPageBreak/>
        <w:t>诈骗用户分析</w:t>
      </w:r>
    </w:p>
    <w:p w14:paraId="708E78E1" w14:textId="3DA3F820" w:rsidR="004E44A7" w:rsidRPr="004E44A7" w:rsidRDefault="00A81F21">
      <w:pPr>
        <w:pPrChange w:id="952" w:author="曹 好" w:date="2022-06-03T15:37:00Z">
          <w:pPr>
            <w:spacing w:before="156"/>
            <w:ind w:firstLine="480"/>
          </w:pPr>
        </w:pPrChange>
      </w:pPr>
      <w:r>
        <w:rPr>
          <w:rFonts w:hint="eastAsia"/>
        </w:rPr>
        <w:t>诈骗用户分析</w:t>
      </w:r>
      <w:r w:rsidR="00076CE2">
        <w:rPr>
          <w:rFonts w:hint="eastAsia"/>
        </w:rPr>
        <w:t>界面由诈骗人员地域分布、男女比例、活跃用户比例、年龄分布、诈骗类别比例、诈骗人员列表这</w:t>
      </w:r>
      <w:r w:rsidR="00076CE2">
        <w:rPr>
          <w:rFonts w:hint="eastAsia"/>
        </w:rPr>
        <w:t>6</w:t>
      </w:r>
      <w:r w:rsidR="00076CE2">
        <w:rPr>
          <w:rFonts w:hint="eastAsia"/>
        </w:rPr>
        <w:t>个板块组成</w:t>
      </w:r>
      <w:r w:rsidR="00B64AA0">
        <w:rPr>
          <w:rFonts w:hint="eastAsia"/>
        </w:rPr>
        <w:t>，分别展示了诈骗人员分布在全国各地的分布情况、男女比例、活跃用户比例、年龄分布和诈骗类别比例。其中，诈骗人员列表由用户</w:t>
      </w:r>
      <w:r w:rsidR="00B64AA0">
        <w:t>ID</w:t>
      </w:r>
      <w:r w:rsidR="00B64AA0">
        <w:rPr>
          <w:rFonts w:hint="eastAsia"/>
        </w:rPr>
        <w:t>、</w:t>
      </w:r>
      <w:r w:rsidR="00B64AA0">
        <w:rPr>
          <w:rFonts w:hint="eastAsia"/>
        </w:rPr>
        <w:t>IP</w:t>
      </w:r>
      <w:r w:rsidR="00B64AA0">
        <w:rPr>
          <w:rFonts w:hint="eastAsia"/>
        </w:rPr>
        <w:t>所在地、注册时间、是否是活跃用户、诈骗类型、查看用户画像这</w:t>
      </w:r>
      <w:r w:rsidR="00B64AA0">
        <w:rPr>
          <w:rFonts w:hint="eastAsia"/>
        </w:rPr>
        <w:t>6</w:t>
      </w:r>
      <w:r w:rsidR="00B64AA0">
        <w:rPr>
          <w:rFonts w:hint="eastAsia"/>
        </w:rPr>
        <w:t>个字段组成，通过“用户画像”按钮，跳转到用户画像页面（如</w:t>
      </w:r>
      <w:r w:rsidR="00716003">
        <w:fldChar w:fldCharType="begin"/>
      </w:r>
      <w:r w:rsidR="00716003">
        <w:instrText xml:space="preserve"> </w:instrText>
      </w:r>
      <w:r w:rsidR="00716003">
        <w:rPr>
          <w:rFonts w:hint="eastAsia"/>
        </w:rPr>
        <w:instrText>REF _Ref104586725 \h</w:instrText>
      </w:r>
      <w:r w:rsidR="00716003">
        <w:instrText xml:space="preserve"> </w:instrText>
      </w:r>
      <w:r w:rsidR="00716003">
        <w:fldChar w:fldCharType="separate"/>
      </w:r>
      <w:ins w:id="95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35</w:t>
        </w:r>
      </w:ins>
      <w:del w:id="954" w:author="曹 好" w:date="2022-06-03T16:35:00Z">
        <w:r w:rsidR="00716003" w:rsidDel="00AB2086">
          <w:rPr>
            <w:rFonts w:hint="eastAsia"/>
          </w:rPr>
          <w:delText>图</w:delText>
        </w:r>
        <w:r w:rsidR="00716003" w:rsidDel="00AB2086">
          <w:rPr>
            <w:rFonts w:hint="eastAsia"/>
          </w:rPr>
          <w:delText xml:space="preserve"> </w:delText>
        </w:r>
        <w:r w:rsidR="00716003" w:rsidDel="00AB2086">
          <w:rPr>
            <w:noProof/>
          </w:rPr>
          <w:delText>2</w:delText>
        </w:r>
        <w:r w:rsidR="00716003" w:rsidDel="00AB2086">
          <w:noBreakHyphen/>
        </w:r>
        <w:r w:rsidR="00716003" w:rsidDel="00AB2086">
          <w:rPr>
            <w:noProof/>
          </w:rPr>
          <w:delText>30</w:delText>
        </w:r>
      </w:del>
      <w:r w:rsidR="00716003">
        <w:fldChar w:fldCharType="end"/>
      </w:r>
      <w:r w:rsidR="00B64AA0">
        <w:rPr>
          <w:rFonts w:hint="eastAsia"/>
        </w:rPr>
        <w:t>所示）</w:t>
      </w:r>
      <w:r w:rsidR="003D74A0">
        <w:rPr>
          <w:rFonts w:hint="eastAsia"/>
        </w:rPr>
        <w:t>，查看各个用户的详细信息</w:t>
      </w:r>
      <w:r w:rsidR="00B64AA0">
        <w:rPr>
          <w:rFonts w:hint="eastAsia"/>
        </w:rPr>
        <w:t>。</w:t>
      </w:r>
    </w:p>
    <w:p w14:paraId="1C8FD868" w14:textId="4FF7282E" w:rsidR="005175BC" w:rsidRDefault="004E44A7">
      <w:pPr>
        <w:pPrChange w:id="955" w:author="曹 好" w:date="2022-06-03T15:37:00Z">
          <w:pPr>
            <w:keepNext/>
            <w:spacing w:before="156"/>
            <w:ind w:firstLine="480"/>
          </w:pPr>
        </w:pPrChange>
      </w:pPr>
      <w:r>
        <w:rPr>
          <w:noProof/>
        </w:rPr>
        <mc:AlternateContent>
          <mc:Choice Requires="wpg">
            <w:drawing>
              <wp:inline distT="0" distB="0" distL="0" distR="0" wp14:anchorId="08EF10E5" wp14:editId="792D63EB">
                <wp:extent cx="5606415" cy="5480685"/>
                <wp:effectExtent l="0" t="0" r="0" b="5715"/>
                <wp:docPr id="66" name="组合 66"/>
                <wp:cNvGraphicFramePr/>
                <a:graphic xmlns:a="http://schemas.openxmlformats.org/drawingml/2006/main">
                  <a:graphicData uri="http://schemas.microsoft.com/office/word/2010/wordprocessingGroup">
                    <wpg:wgp>
                      <wpg:cNvGrpSpPr/>
                      <wpg:grpSpPr>
                        <a:xfrm>
                          <a:off x="0" y="0"/>
                          <a:ext cx="5606415" cy="5480685"/>
                          <a:chOff x="0" y="0"/>
                          <a:chExt cx="5606599" cy="5481361"/>
                        </a:xfrm>
                      </wpg:grpSpPr>
                      <pic:pic xmlns:pic="http://schemas.openxmlformats.org/drawingml/2006/picture">
                        <pic:nvPicPr>
                          <pic:cNvPr id="63" name="图片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00700" cy="2240280"/>
                          </a:xfrm>
                          <a:prstGeom prst="rect">
                            <a:avLst/>
                          </a:prstGeom>
                        </pic:spPr>
                      </pic:pic>
                      <pic:pic xmlns:pic="http://schemas.openxmlformats.org/drawingml/2006/picture">
                        <pic:nvPicPr>
                          <pic:cNvPr id="64" name="图片 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2224056"/>
                            <a:ext cx="5600700" cy="1673860"/>
                          </a:xfrm>
                          <a:prstGeom prst="rect">
                            <a:avLst/>
                          </a:prstGeom>
                        </pic:spPr>
                      </pic:pic>
                      <pic:pic xmlns:pic="http://schemas.openxmlformats.org/drawingml/2006/picture">
                        <pic:nvPicPr>
                          <pic:cNvPr id="65" name="图片 6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5899" y="3864016"/>
                            <a:ext cx="5600700" cy="1617345"/>
                          </a:xfrm>
                          <a:prstGeom prst="rect">
                            <a:avLst/>
                          </a:prstGeom>
                        </pic:spPr>
                      </pic:pic>
                    </wpg:wgp>
                  </a:graphicData>
                </a:graphic>
              </wp:inline>
            </w:drawing>
          </mc:Choice>
          <mc:Fallback xmlns:oel="http://schemas.microsoft.com/office/2019/extlst">
            <w:pict>
              <v:group w14:anchorId="3082B066" id="组合 66" o:spid="_x0000_s1026" style="width:441.45pt;height:431.55pt;mso-position-horizontal-relative:char;mso-position-vertical-relative:line" coordsize="56065,54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">
                <v:shape id="图片 63" o:spid="_x0000_s1027" type="#_x0000_t75" style="position:absolute;width:560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">
                  <v:imagedata r:id="rId106" o:title=""/>
                </v:shape>
                <v:shape id="图片 64" o:spid="_x0000_s1028" type="#_x0000_t75" style="position:absolute;top:22240;width:56007;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">
                  <v:imagedata r:id="rId107" o:title=""/>
                </v:shape>
                <v:shape id="图片 65" o:spid="_x0000_s1029" type="#_x0000_t75" style="position:absolute;left:58;top:38640;width:560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">
                  <v:imagedata r:id="rId108" o:title=""/>
                </v:shape>
                <w10:anchorlock/>
              </v:group>
            </w:pict>
          </mc:Fallback>
        </mc:AlternateContent>
      </w:r>
    </w:p>
    <w:p w14:paraId="127C039A" w14:textId="7A519AE9" w:rsidR="004E44A7" w:rsidRPr="00D274C2" w:rsidRDefault="005175BC">
      <w:pPr>
        <w:pStyle w:val="a9"/>
        <w:spacing w:after="312"/>
        <w:pPrChange w:id="956" w:author="曹 好" w:date="2022-06-03T15:37:00Z">
          <w:pPr>
            <w:pStyle w:val="a9"/>
            <w:spacing w:before="156"/>
            <w:ind w:firstLine="420"/>
          </w:pPr>
        </w:pPrChange>
      </w:pPr>
      <w:r>
        <w:rPr>
          <w:rFonts w:hint="eastAsia"/>
        </w:rPr>
        <w:t>图</w:t>
      </w:r>
      <w:r>
        <w:rPr>
          <w:rFonts w:hint="eastAsia"/>
        </w:rPr>
        <w:t xml:space="preserve"> </w:t>
      </w:r>
      <w:ins w:id="95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5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59" w:author="曹 好" w:date="2022-06-06T00:50:00Z">
        <w:r w:rsidR="00166C1F">
          <w:rPr>
            <w:noProof/>
          </w:rPr>
          <w:t>34</w:t>
        </w:r>
      </w:ins>
      <w:ins w:id="960" w:author="曹 好" w:date="2022-06-06T00:48:00Z">
        <w:r w:rsidR="00A50EBC">
          <w:fldChar w:fldCharType="end"/>
        </w:r>
      </w:ins>
      <w:del w:id="961"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33</w:delText>
        </w:r>
        <w:r w:rsidR="00B23122" w:rsidDel="00AB2086">
          <w:fldChar w:fldCharType="end"/>
        </w:r>
      </w:del>
      <w:r>
        <w:t xml:space="preserve"> </w:t>
      </w:r>
      <w:r>
        <w:rPr>
          <w:rFonts w:hint="eastAsia"/>
        </w:rPr>
        <w:t>诈骗用户分析界面</w:t>
      </w:r>
    </w:p>
    <w:p w14:paraId="794AF18C" w14:textId="53562ED8" w:rsidR="00DB56D6" w:rsidRDefault="00DB56D6" w:rsidP="0092779B">
      <w:pPr>
        <w:pStyle w:val="4"/>
      </w:pPr>
      <w:r w:rsidRPr="00DB56D6">
        <w:rPr>
          <w:rFonts w:hint="eastAsia"/>
        </w:rPr>
        <w:lastRenderedPageBreak/>
        <w:t>用户画像</w:t>
      </w:r>
    </w:p>
    <w:p w14:paraId="2C4FEF5C" w14:textId="21B8BC08" w:rsidR="00716003" w:rsidRPr="00716003" w:rsidRDefault="005916CD">
      <w:pPr>
        <w:pPrChange w:id="962" w:author="曹 好" w:date="2022-06-03T15:37:00Z">
          <w:pPr>
            <w:spacing w:before="156"/>
            <w:ind w:firstLine="480"/>
          </w:pPr>
        </w:pPrChange>
      </w:pPr>
      <w:r>
        <w:rPr>
          <w:rFonts w:hint="eastAsia"/>
        </w:rPr>
        <w:t>用户画像界面如所示，主要由用户信息、用户词</w:t>
      </w:r>
      <w:proofErr w:type="gramStart"/>
      <w:r>
        <w:rPr>
          <w:rFonts w:hint="eastAsia"/>
        </w:rPr>
        <w:t>云分析</w:t>
      </w:r>
      <w:proofErr w:type="gramEnd"/>
      <w:r>
        <w:rPr>
          <w:rFonts w:hint="eastAsia"/>
        </w:rPr>
        <w:t>组成。其中，用户信息包含用户账号名称、用户个人简介、用户所发</w:t>
      </w:r>
      <w:proofErr w:type="gramStart"/>
      <w:r>
        <w:rPr>
          <w:rFonts w:hint="eastAsia"/>
        </w:rPr>
        <w:t>微博数</w:t>
      </w:r>
      <w:proofErr w:type="gramEnd"/>
      <w:r>
        <w:rPr>
          <w:rFonts w:hint="eastAsia"/>
        </w:rPr>
        <w:t>、用户关注数、用户粉丝；用户词</w:t>
      </w:r>
      <w:proofErr w:type="gramStart"/>
      <w:r>
        <w:rPr>
          <w:rFonts w:hint="eastAsia"/>
        </w:rPr>
        <w:t>云分析</w:t>
      </w:r>
      <w:proofErr w:type="gramEnd"/>
      <w:r>
        <w:rPr>
          <w:rFonts w:hint="eastAsia"/>
        </w:rPr>
        <w:t>则显示了从该用户所发的所有</w:t>
      </w:r>
      <w:proofErr w:type="gramStart"/>
      <w:r>
        <w:rPr>
          <w:rFonts w:hint="eastAsia"/>
        </w:rPr>
        <w:t>诈骗微博中</w:t>
      </w:r>
      <w:proofErr w:type="gramEnd"/>
      <w:r>
        <w:rPr>
          <w:rFonts w:hint="eastAsia"/>
        </w:rPr>
        <w:t>提取出关键词，依照出现频率生成该用户的词云。</w:t>
      </w:r>
    </w:p>
    <w:p w14:paraId="6FC60486" w14:textId="72E3A5F7" w:rsidR="00716003" w:rsidRDefault="00716003">
      <w:pPr>
        <w:pPrChange w:id="963" w:author="曹 好" w:date="2022-06-03T15:37:00Z">
          <w:pPr>
            <w:keepNext/>
            <w:spacing w:before="156"/>
            <w:ind w:firstLine="480"/>
          </w:pPr>
        </w:pPrChange>
      </w:pPr>
      <w:r>
        <w:rPr>
          <w:noProof/>
        </w:rPr>
        <w:drawing>
          <wp:inline distT="0" distB="0" distL="0" distR="0" wp14:anchorId="68FDCFD6" wp14:editId="776E08D8">
            <wp:extent cx="5600700" cy="28778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0700" cy="2877820"/>
                    </a:xfrm>
                    <a:prstGeom prst="rect">
                      <a:avLst/>
                    </a:prstGeom>
                  </pic:spPr>
                </pic:pic>
              </a:graphicData>
            </a:graphic>
          </wp:inline>
        </w:drawing>
      </w:r>
    </w:p>
    <w:p w14:paraId="2221DB92" w14:textId="438A3085" w:rsidR="00F23E78" w:rsidRPr="00F23E78" w:rsidRDefault="00716003">
      <w:pPr>
        <w:pStyle w:val="a9"/>
        <w:spacing w:after="312"/>
        <w:pPrChange w:id="964" w:author="曹 好" w:date="2022-06-03T15:37:00Z">
          <w:pPr>
            <w:pStyle w:val="a9"/>
            <w:spacing w:before="156" w:after="312"/>
            <w:ind w:firstLine="420"/>
          </w:pPr>
        </w:pPrChange>
      </w:pPr>
      <w:bookmarkStart w:id="965" w:name="_Ref104586725"/>
      <w:r>
        <w:rPr>
          <w:rFonts w:hint="eastAsia"/>
        </w:rPr>
        <w:t>图</w:t>
      </w:r>
      <w:r>
        <w:rPr>
          <w:rFonts w:hint="eastAsia"/>
        </w:rPr>
        <w:t xml:space="preserve"> </w:t>
      </w:r>
      <w:ins w:id="96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6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68" w:author="曹 好" w:date="2022-06-06T00:50:00Z">
        <w:r w:rsidR="00166C1F">
          <w:rPr>
            <w:noProof/>
          </w:rPr>
          <w:t>35</w:t>
        </w:r>
      </w:ins>
      <w:ins w:id="969" w:author="曹 好" w:date="2022-06-06T00:48:00Z">
        <w:r w:rsidR="00A50EBC">
          <w:fldChar w:fldCharType="end"/>
        </w:r>
      </w:ins>
      <w:del w:id="97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34</w:delText>
        </w:r>
        <w:r w:rsidR="00B23122" w:rsidDel="00AB2086">
          <w:fldChar w:fldCharType="end"/>
        </w:r>
      </w:del>
      <w:bookmarkEnd w:id="965"/>
      <w:r>
        <w:t xml:space="preserve"> </w:t>
      </w:r>
      <w:r>
        <w:rPr>
          <w:rFonts w:hint="eastAsia"/>
        </w:rPr>
        <w:t>用户画像界面</w:t>
      </w:r>
    </w:p>
    <w:p w14:paraId="1A2823C9" w14:textId="1D716671" w:rsidR="00A746DE" w:rsidRDefault="00A746DE">
      <w:pPr>
        <w:pStyle w:val="3"/>
        <w:pPrChange w:id="971" w:author="曹 好" w:date="2022-06-03T15:37:00Z">
          <w:pPr>
            <w:pStyle w:val="3"/>
            <w:spacing w:before="156"/>
            <w:ind w:firstLine="562"/>
          </w:pPr>
        </w:pPrChange>
      </w:pPr>
      <w:r>
        <w:rPr>
          <w:rFonts w:hint="eastAsia"/>
        </w:rPr>
        <w:t>诈骗群体分析</w:t>
      </w:r>
    </w:p>
    <w:p w14:paraId="2273B912" w14:textId="5937C8F4" w:rsidR="00EF669B" w:rsidRDefault="00B80BC4">
      <w:pPr>
        <w:pStyle w:val="4"/>
        <w:pPrChange w:id="972" w:author="曹 好" w:date="2022-06-03T15:37:00Z">
          <w:pPr>
            <w:pStyle w:val="4"/>
            <w:spacing w:before="156"/>
            <w:ind w:firstLine="562"/>
          </w:pPr>
        </w:pPrChange>
      </w:pPr>
      <w:commentRangeStart w:id="973"/>
      <w:r w:rsidRPr="00C90960">
        <w:rPr>
          <w:rFonts w:hint="eastAsia"/>
        </w:rPr>
        <w:t>诈骗群体</w:t>
      </w:r>
      <w:r w:rsidR="00094AF0">
        <w:rPr>
          <w:rFonts w:hint="eastAsia"/>
        </w:rPr>
        <w:t>统计</w:t>
      </w:r>
      <w:commentRangeEnd w:id="973"/>
      <w:r w:rsidR="00460DF6">
        <w:rPr>
          <w:rStyle w:val="af6"/>
          <w:rFonts w:ascii="Times New Roman" w:eastAsia="宋体" w:hAnsi="Times New Roman" w:cs="Times New Roman"/>
          <w:b w:val="0"/>
          <w:bCs w:val="0"/>
        </w:rPr>
        <w:commentReference w:id="973"/>
      </w:r>
    </w:p>
    <w:p w14:paraId="5410C8E5" w14:textId="77777777" w:rsidR="00616327" w:rsidRDefault="00F13DCC">
      <w:pPr>
        <w:pPrChange w:id="974" w:author="曹 好" w:date="2022-06-03T15:37:00Z">
          <w:pPr>
            <w:spacing w:before="156"/>
            <w:ind w:firstLine="480"/>
          </w:pPr>
        </w:pPrChange>
      </w:pPr>
      <w:r>
        <w:rPr>
          <w:rFonts w:hint="eastAsia"/>
        </w:rPr>
        <w:t>诈骗群体统计页面主要用于展示诈骗群体的各项数据，我们首先用群体网络图宏观地展示了所有监测到的诈骗群体之间的联系以及群体和成员之间的关系，不同颜色代表不同的诈骗群体，一个点代表一个诈骗成员，两点之间存在连线则代表这两个成员之间存在关系。</w:t>
      </w:r>
    </w:p>
    <w:p w14:paraId="3E9D2802" w14:textId="6A1E87DF" w:rsidR="00C60127" w:rsidRDefault="00616327">
      <w:pPr>
        <w:pPrChange w:id="975" w:author="曹 好" w:date="2022-06-03T15:37:00Z">
          <w:pPr>
            <w:spacing w:before="156"/>
            <w:ind w:firstLine="480"/>
          </w:pPr>
        </w:pPrChange>
      </w:pPr>
      <w:r>
        <w:rPr>
          <w:rFonts w:hint="eastAsia"/>
        </w:rPr>
        <w:t>接着我们用了各类图表分别展示了不同诈骗群体之间发布的诈骗信息数量、活跃的诈骗群体比例、不同类型的诈骗群体的新增数量以及不同类型的诈骗群体的数量比例。</w:t>
      </w:r>
    </w:p>
    <w:p w14:paraId="304F5A6B" w14:textId="739BC507" w:rsidR="005B5325" w:rsidRPr="00C60127" w:rsidRDefault="005B5325">
      <w:pPr>
        <w:pPrChange w:id="976" w:author="曹 好" w:date="2022-06-03T15:37:00Z">
          <w:pPr>
            <w:spacing w:before="156"/>
            <w:ind w:firstLine="480"/>
          </w:pPr>
        </w:pPrChange>
      </w:pPr>
      <w:r>
        <w:rPr>
          <w:rFonts w:hint="eastAsia"/>
        </w:rPr>
        <w:t>最后我们在诈骗群体列表里面详细地展示了诈骗群体的详细信息，将群体名称、发现时间、新用户数量、群体内总的用户数量、群体所属的诈骗类型</w:t>
      </w:r>
      <w:r w:rsidR="0087282C">
        <w:rPr>
          <w:rFonts w:hint="eastAsia"/>
        </w:rPr>
        <w:t>都显示在列表中，尽</w:t>
      </w:r>
      <w:r w:rsidR="0087282C">
        <w:rPr>
          <w:rFonts w:hint="eastAsia"/>
        </w:rPr>
        <w:lastRenderedPageBreak/>
        <w:t>可能地减少公安部门查找其他资料的时间，最大化工作效率</w:t>
      </w:r>
      <w:r w:rsidR="004E7FBF">
        <w:rPr>
          <w:rFonts w:hint="eastAsia"/>
        </w:rPr>
        <w:t>。</w:t>
      </w:r>
      <w:r w:rsidR="006B4B98">
        <w:rPr>
          <w:rFonts w:hint="eastAsia"/>
        </w:rPr>
        <w:t>每个诈骗群体都配有相应的“群体分析”按钮，点击即可跳转到诈骗群体分析页面（如</w:t>
      </w:r>
      <w:r w:rsidR="00073BAD">
        <w:fldChar w:fldCharType="begin"/>
      </w:r>
      <w:r w:rsidR="00073BAD">
        <w:instrText xml:space="preserve"> </w:instrText>
      </w:r>
      <w:r w:rsidR="00073BAD">
        <w:rPr>
          <w:rFonts w:hint="eastAsia"/>
        </w:rPr>
        <w:instrText>REF _Ref104625524 \h</w:instrText>
      </w:r>
      <w:r w:rsidR="00073BAD">
        <w:instrText xml:space="preserve"> </w:instrText>
      </w:r>
      <w:r w:rsidR="00073BAD">
        <w:fldChar w:fldCharType="separate"/>
      </w:r>
      <w:ins w:id="97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37</w:t>
        </w:r>
      </w:ins>
      <w:del w:id="978" w:author="曹 好" w:date="2022-06-03T16:35:00Z">
        <w:r w:rsidR="00073BAD" w:rsidDel="00AB2086">
          <w:rPr>
            <w:rFonts w:hint="eastAsia"/>
          </w:rPr>
          <w:delText>图</w:delText>
        </w:r>
        <w:r w:rsidR="00073BAD" w:rsidDel="00AB2086">
          <w:rPr>
            <w:rFonts w:hint="eastAsia"/>
          </w:rPr>
          <w:delText xml:space="preserve"> </w:delText>
        </w:r>
        <w:r w:rsidR="00073BAD" w:rsidDel="00AB2086">
          <w:rPr>
            <w:noProof/>
          </w:rPr>
          <w:delText>2</w:delText>
        </w:r>
        <w:r w:rsidR="00073BAD" w:rsidDel="00AB2086">
          <w:noBreakHyphen/>
        </w:r>
        <w:r w:rsidR="00073BAD" w:rsidDel="00AB2086">
          <w:rPr>
            <w:noProof/>
          </w:rPr>
          <w:delText>32</w:delText>
        </w:r>
      </w:del>
      <w:r w:rsidR="00073BAD">
        <w:fldChar w:fldCharType="end"/>
      </w:r>
      <w:r w:rsidR="006B4B98">
        <w:rPr>
          <w:rFonts w:hint="eastAsia"/>
        </w:rPr>
        <w:t>所示）</w:t>
      </w:r>
      <w:r w:rsidR="00723EA8">
        <w:rPr>
          <w:rFonts w:hint="eastAsia"/>
        </w:rPr>
        <w:t>，进一步查看该诈骗群体的详细信息</w:t>
      </w:r>
      <w:r w:rsidR="006B4B98">
        <w:rPr>
          <w:rFonts w:hint="eastAsia"/>
        </w:rPr>
        <w:t>。</w:t>
      </w:r>
    </w:p>
    <w:p w14:paraId="2E33FDF4" w14:textId="26DDEDA9" w:rsidR="00460DF6" w:rsidRDefault="00094AF0">
      <w:pPr>
        <w:pPrChange w:id="979" w:author="曹 好" w:date="2022-06-03T15:37:00Z">
          <w:pPr>
            <w:keepNext/>
            <w:spacing w:before="156"/>
            <w:ind w:firstLine="480"/>
          </w:pPr>
        </w:pPrChange>
      </w:pPr>
      <w:r>
        <w:rPr>
          <w:noProof/>
        </w:rPr>
        <mc:AlternateContent>
          <mc:Choice Requires="wpg">
            <w:drawing>
              <wp:inline distT="0" distB="0" distL="0" distR="0" wp14:anchorId="69C0D0CD" wp14:editId="12A3C690">
                <wp:extent cx="5602605" cy="7089140"/>
                <wp:effectExtent l="0" t="0" r="0" b="0"/>
                <wp:docPr id="71" name="组合 71"/>
                <wp:cNvGraphicFramePr/>
                <a:graphic xmlns:a="http://schemas.openxmlformats.org/drawingml/2006/main">
                  <a:graphicData uri="http://schemas.microsoft.com/office/word/2010/wordprocessingGroup">
                    <wpg:wgp>
                      <wpg:cNvGrpSpPr/>
                      <wpg:grpSpPr>
                        <a:xfrm>
                          <a:off x="0" y="0"/>
                          <a:ext cx="5602605" cy="7089140"/>
                          <a:chOff x="-1905" y="0"/>
                          <a:chExt cx="5602605" cy="7089529"/>
                        </a:xfrm>
                      </wpg:grpSpPr>
                      <pic:pic xmlns:pic="http://schemas.openxmlformats.org/drawingml/2006/picture">
                        <pic:nvPicPr>
                          <pic:cNvPr id="68" name="图片 68"/>
                          <pic:cNvPicPr>
                            <a:picLocks noChangeAspect="1"/>
                          </pic:cNvPicPr>
                        </pic:nvPicPr>
                        <pic:blipFill rotWithShape="1">
                          <a:blip r:embed="rId110" cstate="print">
                            <a:extLst>
                              <a:ext uri="{28A0092B-C50C-407E-A947-70E740481C1C}">
                                <a14:useLocalDpi xmlns:a14="http://schemas.microsoft.com/office/drawing/2010/main" val="0"/>
                              </a:ext>
                            </a:extLst>
                          </a:blip>
                          <a:srcRect b="21346"/>
                          <a:stretch/>
                        </pic:blipFill>
                        <pic:spPr bwMode="auto">
                          <a:xfrm>
                            <a:off x="0" y="0"/>
                            <a:ext cx="5598795" cy="2288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图片 69"/>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2288540"/>
                            <a:ext cx="5600700" cy="2723515"/>
                          </a:xfrm>
                          <a:prstGeom prst="rect">
                            <a:avLst/>
                          </a:prstGeom>
                        </pic:spPr>
                      </pic:pic>
                      <pic:pic xmlns:pic="http://schemas.openxmlformats.org/drawingml/2006/picture">
                        <pic:nvPicPr>
                          <pic:cNvPr id="70" name="图片 7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905" y="4990854"/>
                            <a:ext cx="5600700" cy="2098675"/>
                          </a:xfrm>
                          <a:prstGeom prst="rect">
                            <a:avLst/>
                          </a:prstGeom>
                        </pic:spPr>
                      </pic:pic>
                    </wpg:wgp>
                  </a:graphicData>
                </a:graphic>
              </wp:inline>
            </w:drawing>
          </mc:Choice>
          <mc:Fallback xmlns:oel="http://schemas.microsoft.com/office/2019/extlst">
            <w:pict>
              <v:group w14:anchorId="213B141B" id="组合 71" o:spid="_x0000_s1026" style="width:441.15pt;height:558.2pt;mso-position-horizontal-relative:char;mso-position-vertical-relative:line" coordorigin="-19" coordsize="56026,70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">
                <v:shape id="图片 68" o:spid="_x0000_s1027" type="#_x0000_t75" style="position:absolute;width:55987;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">
                  <v:imagedata r:id="rId113" o:title="" cropbottom="13989f"/>
                </v:shape>
                <v:shape id="图片 69" o:spid="_x0000_s1028" type="#_x0000_t75" style="position:absolute;top:22885;width:56007;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">
                  <v:imagedata r:id="rId114" o:title=""/>
                </v:shape>
                <v:shape id="图片 70" o:spid="_x0000_s1029" type="#_x0000_t75" style="position:absolute;left:-19;top:49908;width:56006;height:20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">
                  <v:imagedata r:id="rId115" o:title=""/>
                </v:shape>
                <w10:anchorlock/>
              </v:group>
            </w:pict>
          </mc:Fallback>
        </mc:AlternateContent>
      </w:r>
    </w:p>
    <w:p w14:paraId="067395C0" w14:textId="7A9CA0AA" w:rsidR="00C60127" w:rsidRPr="00C60127" w:rsidRDefault="00460DF6">
      <w:pPr>
        <w:pStyle w:val="a9"/>
        <w:spacing w:after="312"/>
        <w:pPrChange w:id="980" w:author="曹 好" w:date="2022-06-03T15:37:00Z">
          <w:pPr>
            <w:pStyle w:val="a9"/>
            <w:spacing w:before="156"/>
            <w:ind w:firstLine="420"/>
          </w:pPr>
        </w:pPrChange>
      </w:pPr>
      <w:r>
        <w:rPr>
          <w:rFonts w:hint="eastAsia"/>
        </w:rPr>
        <w:t>图</w:t>
      </w:r>
      <w:r>
        <w:rPr>
          <w:rFonts w:hint="eastAsia"/>
        </w:rPr>
        <w:t xml:space="preserve"> </w:t>
      </w:r>
      <w:ins w:id="98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8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83" w:author="曹 好" w:date="2022-06-06T00:50:00Z">
        <w:r w:rsidR="00166C1F">
          <w:rPr>
            <w:noProof/>
          </w:rPr>
          <w:t>36</w:t>
        </w:r>
      </w:ins>
      <w:ins w:id="984" w:author="曹 好" w:date="2022-06-06T00:48:00Z">
        <w:r w:rsidR="00A50EBC">
          <w:fldChar w:fldCharType="end"/>
        </w:r>
      </w:ins>
      <w:del w:id="98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35</w:delText>
        </w:r>
        <w:r w:rsidR="00B23122" w:rsidDel="00AB2086">
          <w:fldChar w:fldCharType="end"/>
        </w:r>
      </w:del>
      <w:r>
        <w:t xml:space="preserve"> </w:t>
      </w:r>
      <w:r>
        <w:rPr>
          <w:rFonts w:hint="eastAsia"/>
        </w:rPr>
        <w:t>诈骗群体统计页面</w:t>
      </w:r>
    </w:p>
    <w:p w14:paraId="22EF9193" w14:textId="2C088C58" w:rsidR="00B80BC4" w:rsidRDefault="00B80BC4">
      <w:pPr>
        <w:pStyle w:val="4"/>
        <w:pPrChange w:id="986" w:author="曹 好" w:date="2022-06-03T15:37:00Z">
          <w:pPr>
            <w:pStyle w:val="4"/>
            <w:spacing w:before="156"/>
            <w:ind w:firstLine="562"/>
          </w:pPr>
        </w:pPrChange>
      </w:pPr>
      <w:r w:rsidRPr="00C90960">
        <w:rPr>
          <w:rFonts w:hint="eastAsia"/>
        </w:rPr>
        <w:lastRenderedPageBreak/>
        <w:t>诈骗群体分析</w:t>
      </w:r>
    </w:p>
    <w:p w14:paraId="6F432AC9" w14:textId="1CFFDADF" w:rsidR="00DD3E5D" w:rsidRDefault="003E5C09">
      <w:pPr>
        <w:pPrChange w:id="987" w:author="曹 好" w:date="2022-06-03T15:37:00Z">
          <w:pPr>
            <w:spacing w:before="156"/>
            <w:ind w:firstLine="480"/>
          </w:pPr>
        </w:pPrChange>
      </w:pPr>
      <w:r>
        <w:rPr>
          <w:rFonts w:hint="eastAsia"/>
        </w:rPr>
        <w:t>诈骗群体分析页面</w:t>
      </w:r>
      <w:r w:rsidR="002E50E6">
        <w:rPr>
          <w:rFonts w:hint="eastAsia"/>
        </w:rPr>
        <w:t>是对诈骗群体统计页面中数据进行分析之后得到的各类结论的整合。</w:t>
      </w:r>
      <w:r w:rsidR="0086599A">
        <w:rPr>
          <w:rFonts w:hint="eastAsia"/>
        </w:rPr>
        <w:t>页面中的群体趋势图展示了系统监测到的诈骗群体</w:t>
      </w:r>
      <w:r w:rsidR="00B606FD">
        <w:rPr>
          <w:rFonts w:hint="eastAsia"/>
        </w:rPr>
        <w:t>每年发布诈骗信息数量的趋势，</w:t>
      </w:r>
      <w:r w:rsidR="004164D2">
        <w:rPr>
          <w:rFonts w:hint="eastAsia"/>
        </w:rPr>
        <w:t>可以直观地看出每年诈骗活动的活跃程度；群体成员地域分布图展示了我们分析的该诈骗群体的诈骗成员的所在地，可以清晰地看出聚集情况</w:t>
      </w:r>
      <w:r w:rsidR="00AB3C8B">
        <w:rPr>
          <w:rFonts w:hint="eastAsia"/>
        </w:rPr>
        <w:t>；</w:t>
      </w:r>
      <w:r w:rsidR="000D50E7">
        <w:rPr>
          <w:rFonts w:hint="eastAsia"/>
        </w:rPr>
        <w:t>群体词</w:t>
      </w:r>
      <w:proofErr w:type="gramStart"/>
      <w:r w:rsidR="000D50E7">
        <w:rPr>
          <w:rFonts w:hint="eastAsia"/>
        </w:rPr>
        <w:t>云分析</w:t>
      </w:r>
      <w:proofErr w:type="gramEnd"/>
      <w:r w:rsidR="000D50E7">
        <w:rPr>
          <w:rFonts w:hint="eastAsia"/>
        </w:rPr>
        <w:t>展示了该诈骗群体相关的词汇和诈骗“黑话”，方便根据关键词锁定诈骗群体；诈骗人员列表</w:t>
      </w:r>
      <w:r w:rsidR="000006B5">
        <w:rPr>
          <w:rFonts w:hint="eastAsia"/>
        </w:rPr>
        <w:t>则显示了该诈骗群体中成员的详细信息，包括用户</w:t>
      </w:r>
      <w:r w:rsidR="000006B5">
        <w:t>ID</w:t>
      </w:r>
      <w:r w:rsidR="000006B5">
        <w:rPr>
          <w:rFonts w:hint="eastAsia"/>
        </w:rPr>
        <w:t>、</w:t>
      </w:r>
      <w:r w:rsidR="000006B5">
        <w:rPr>
          <w:rFonts w:hint="eastAsia"/>
        </w:rPr>
        <w:t>IP</w:t>
      </w:r>
      <w:r w:rsidR="000006B5">
        <w:rPr>
          <w:rFonts w:hint="eastAsia"/>
        </w:rPr>
        <w:t>所在地、账号注册时间、是否为活跃用户、所属诈骗类型，每个诈骗人员都可以点击“用户画像”按钮跳转到用户画像页面（如</w:t>
      </w:r>
      <w:r w:rsidR="000006B5">
        <w:fldChar w:fldCharType="begin"/>
      </w:r>
      <w:r w:rsidR="000006B5">
        <w:instrText xml:space="preserve"> </w:instrText>
      </w:r>
      <w:r w:rsidR="000006B5">
        <w:rPr>
          <w:rFonts w:hint="eastAsia"/>
        </w:rPr>
        <w:instrText>REF _Ref104586725 \h</w:instrText>
      </w:r>
      <w:r w:rsidR="000006B5">
        <w:instrText xml:space="preserve"> </w:instrText>
      </w:r>
      <w:r w:rsidR="000006B5">
        <w:fldChar w:fldCharType="separate"/>
      </w:r>
      <w:ins w:id="98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35</w:t>
        </w:r>
      </w:ins>
      <w:del w:id="989" w:author="曹 好" w:date="2022-06-03T16:35:00Z">
        <w:r w:rsidR="000006B5" w:rsidDel="00AB2086">
          <w:rPr>
            <w:rFonts w:hint="eastAsia"/>
          </w:rPr>
          <w:delText>图</w:delText>
        </w:r>
        <w:r w:rsidR="000006B5" w:rsidDel="00AB2086">
          <w:rPr>
            <w:rFonts w:hint="eastAsia"/>
          </w:rPr>
          <w:delText xml:space="preserve"> </w:delText>
        </w:r>
        <w:r w:rsidR="000006B5" w:rsidDel="00AB2086">
          <w:rPr>
            <w:noProof/>
          </w:rPr>
          <w:delText>2</w:delText>
        </w:r>
        <w:r w:rsidR="000006B5" w:rsidDel="00AB2086">
          <w:noBreakHyphen/>
        </w:r>
        <w:r w:rsidR="000006B5" w:rsidDel="00AB2086">
          <w:rPr>
            <w:noProof/>
          </w:rPr>
          <w:delText>30</w:delText>
        </w:r>
      </w:del>
      <w:r w:rsidR="000006B5">
        <w:fldChar w:fldCharType="end"/>
      </w:r>
      <w:r w:rsidR="000006B5">
        <w:rPr>
          <w:rFonts w:hint="eastAsia"/>
        </w:rPr>
        <w:t>所示），查看个人账号的详细信息。</w:t>
      </w:r>
    </w:p>
    <w:p w14:paraId="385D6F69" w14:textId="71257312" w:rsidR="002045ED" w:rsidRDefault="002104C8">
      <w:pPr>
        <w:pPrChange w:id="990" w:author="曹 好" w:date="2022-06-03T15:37:00Z">
          <w:pPr>
            <w:keepNext/>
            <w:spacing w:before="156"/>
            <w:ind w:firstLine="480"/>
          </w:pPr>
        </w:pPrChange>
      </w:pPr>
      <w:r>
        <w:rPr>
          <w:rFonts w:hint="eastAsia"/>
          <w:noProof/>
        </w:rPr>
        <mc:AlternateContent>
          <mc:Choice Requires="wpg">
            <w:drawing>
              <wp:inline distT="0" distB="0" distL="0" distR="0" wp14:anchorId="234EB2CF" wp14:editId="5819A52C">
                <wp:extent cx="5600700" cy="5579110"/>
                <wp:effectExtent l="0" t="0" r="0" b="2540"/>
                <wp:docPr id="74" name="组合 74"/>
                <wp:cNvGraphicFramePr/>
                <a:graphic xmlns:a="http://schemas.openxmlformats.org/drawingml/2006/main">
                  <a:graphicData uri="http://schemas.microsoft.com/office/word/2010/wordprocessingGroup">
                    <wpg:wgp>
                      <wpg:cNvGrpSpPr/>
                      <wpg:grpSpPr>
                        <a:xfrm>
                          <a:off x="0" y="0"/>
                          <a:ext cx="5600700" cy="5579110"/>
                          <a:chOff x="-2" y="0"/>
                          <a:chExt cx="5600702" cy="5579275"/>
                        </a:xfrm>
                      </wpg:grpSpPr>
                      <pic:pic xmlns:pic="http://schemas.openxmlformats.org/drawingml/2006/picture">
                        <pic:nvPicPr>
                          <pic:cNvPr id="61" name="图片 6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00700" cy="1837055"/>
                          </a:xfrm>
                          <a:prstGeom prst="rect">
                            <a:avLst/>
                          </a:prstGeom>
                        </pic:spPr>
                      </pic:pic>
                      <pic:pic xmlns:pic="http://schemas.openxmlformats.org/drawingml/2006/picture">
                        <pic:nvPicPr>
                          <pic:cNvPr id="72" name="图片 7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 y="1837053"/>
                            <a:ext cx="5600700" cy="1991995"/>
                          </a:xfrm>
                          <a:prstGeom prst="rect">
                            <a:avLst/>
                          </a:prstGeom>
                        </pic:spPr>
                      </pic:pic>
                      <pic:pic xmlns:pic="http://schemas.openxmlformats.org/drawingml/2006/picture">
                        <pic:nvPicPr>
                          <pic:cNvPr id="73" name="图片 7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3805085"/>
                            <a:ext cx="5600700" cy="1774190"/>
                          </a:xfrm>
                          <a:prstGeom prst="rect">
                            <a:avLst/>
                          </a:prstGeom>
                        </pic:spPr>
                      </pic:pic>
                    </wpg:wgp>
                  </a:graphicData>
                </a:graphic>
              </wp:inline>
            </w:drawing>
          </mc:Choice>
          <mc:Fallback xmlns:oel="http://schemas.microsoft.com/office/2019/extlst">
            <w:pict>
              <v:group w14:anchorId="5C063F3C" id="组合 74" o:spid="_x0000_s1026" style="width:441pt;height:439.3pt;mso-position-horizontal-relative:char;mso-position-vertical-relative:line" coordorigin="" coordsize="56007,5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">
                <v:shape id="图片 61" o:spid="_x0000_s1027" type="#_x0000_t75" style="position:absolute;width:56007;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">
                  <v:imagedata r:id="rId119" o:title=""/>
                </v:shape>
                <v:shape id="图片 72" o:spid="_x0000_s1028" type="#_x0000_t75" style="position:absolute;top:18370;width:56006;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">
                  <v:imagedata r:id="rId120" o:title=""/>
                </v:shape>
                <v:shape id="图片 73" o:spid="_x0000_s1029" type="#_x0000_t75" style="position:absolute;top:38050;width:56007;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">
                  <v:imagedata r:id="rId121" o:title=""/>
                </v:shape>
                <w10:anchorlock/>
              </v:group>
            </w:pict>
          </mc:Fallback>
        </mc:AlternateContent>
      </w:r>
    </w:p>
    <w:p w14:paraId="0932640A" w14:textId="416EEEE2" w:rsidR="002D02F5" w:rsidRPr="00DD3E5D" w:rsidRDefault="002045ED">
      <w:pPr>
        <w:pStyle w:val="a9"/>
        <w:spacing w:after="312"/>
        <w:pPrChange w:id="991" w:author="曹 好" w:date="2022-06-03T15:37:00Z">
          <w:pPr>
            <w:pStyle w:val="a9"/>
            <w:spacing w:before="156"/>
            <w:ind w:firstLine="420"/>
          </w:pPr>
        </w:pPrChange>
      </w:pPr>
      <w:bookmarkStart w:id="992" w:name="_Ref104625524"/>
      <w:r>
        <w:rPr>
          <w:rFonts w:hint="eastAsia"/>
        </w:rPr>
        <w:lastRenderedPageBreak/>
        <w:t>图</w:t>
      </w:r>
      <w:r>
        <w:rPr>
          <w:rFonts w:hint="eastAsia"/>
        </w:rPr>
        <w:t xml:space="preserve"> </w:t>
      </w:r>
      <w:ins w:id="99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99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995" w:author="曹 好" w:date="2022-06-06T00:50:00Z">
        <w:r w:rsidR="00166C1F">
          <w:rPr>
            <w:noProof/>
          </w:rPr>
          <w:t>37</w:t>
        </w:r>
      </w:ins>
      <w:ins w:id="996" w:author="曹 好" w:date="2022-06-06T00:48:00Z">
        <w:r w:rsidR="00A50EBC">
          <w:fldChar w:fldCharType="end"/>
        </w:r>
      </w:ins>
      <w:del w:id="99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36</w:delText>
        </w:r>
        <w:r w:rsidR="00B23122" w:rsidDel="00AB2086">
          <w:fldChar w:fldCharType="end"/>
        </w:r>
      </w:del>
      <w:bookmarkEnd w:id="992"/>
      <w:r>
        <w:t xml:space="preserve"> </w:t>
      </w:r>
      <w:r>
        <w:rPr>
          <w:rFonts w:hint="eastAsia"/>
        </w:rPr>
        <w:t>诈骗群体分析页面</w:t>
      </w:r>
    </w:p>
    <w:p w14:paraId="6A1FF4A1" w14:textId="64C66493" w:rsidR="001651BF" w:rsidRPr="001651BF" w:rsidRDefault="00A746DE">
      <w:pPr>
        <w:pStyle w:val="3"/>
        <w:pPrChange w:id="998" w:author="曹 好" w:date="2022-06-03T15:37:00Z">
          <w:pPr>
            <w:pStyle w:val="3"/>
            <w:spacing w:before="156"/>
            <w:ind w:firstLine="562"/>
          </w:pPr>
        </w:pPrChange>
      </w:pPr>
      <w:r>
        <w:rPr>
          <w:rFonts w:hint="eastAsia"/>
        </w:rPr>
        <w:t>机器人情报挖掘</w:t>
      </w:r>
    </w:p>
    <w:p w14:paraId="61D1F145" w14:textId="6BC38AB4" w:rsidR="00B80BC4" w:rsidRDefault="00B80BC4">
      <w:pPr>
        <w:pStyle w:val="4"/>
        <w:pPrChange w:id="999" w:author="曹 好" w:date="2022-06-03T15:37:00Z">
          <w:pPr>
            <w:pStyle w:val="4"/>
            <w:spacing w:before="156"/>
            <w:ind w:firstLine="562"/>
          </w:pPr>
        </w:pPrChange>
      </w:pPr>
      <w:commentRangeStart w:id="1000"/>
      <w:r w:rsidRPr="00C90960">
        <w:rPr>
          <w:rFonts w:hint="eastAsia"/>
        </w:rPr>
        <w:t>对话列表</w:t>
      </w:r>
      <w:commentRangeEnd w:id="1000"/>
      <w:r w:rsidR="00575FE7">
        <w:rPr>
          <w:rStyle w:val="af6"/>
          <w:rFonts w:ascii="Times New Roman" w:eastAsia="宋体" w:hAnsi="Times New Roman" w:cs="Times New Roman"/>
          <w:b w:val="0"/>
          <w:bCs w:val="0"/>
        </w:rPr>
        <w:commentReference w:id="1000"/>
      </w:r>
    </w:p>
    <w:p w14:paraId="5BB14FCD" w14:textId="520590B7" w:rsidR="00C64DEE" w:rsidRDefault="000873C0">
      <w:pPr>
        <w:pPrChange w:id="1001" w:author="曹 好" w:date="2022-06-03T15:37:00Z">
          <w:pPr>
            <w:spacing w:before="156"/>
            <w:ind w:firstLine="480"/>
          </w:pPr>
        </w:pPrChange>
      </w:pPr>
      <w:r>
        <w:rPr>
          <w:rFonts w:hint="eastAsia"/>
        </w:rPr>
        <w:t>对话列表页面是机器人情报挖掘下的</w:t>
      </w:r>
      <w:proofErr w:type="gramStart"/>
      <w:r>
        <w:rPr>
          <w:rFonts w:hint="eastAsia"/>
        </w:rPr>
        <w:t>一</w:t>
      </w:r>
      <w:proofErr w:type="gramEnd"/>
      <w:r>
        <w:rPr>
          <w:rFonts w:hint="eastAsia"/>
        </w:rPr>
        <w:t>个子页面，</w:t>
      </w:r>
      <w:r w:rsidR="00EB7916">
        <w:rPr>
          <w:rFonts w:hint="eastAsia"/>
        </w:rPr>
        <w:t>主要用于展示对话机器人已经成功建立联系的用户，方便随时查看对话情况。</w:t>
      </w:r>
      <w:r w:rsidR="000A251B">
        <w:rPr>
          <w:rFonts w:hint="eastAsia"/>
        </w:rPr>
        <w:t>页面中首先展示了发现诈骗人员数量、发现诈骗网站数量、</w:t>
      </w:r>
      <w:r w:rsidR="000A251B">
        <w:rPr>
          <w:rFonts w:hint="eastAsia"/>
        </w:rPr>
        <w:t>Q</w:t>
      </w:r>
      <w:r w:rsidR="000A251B">
        <w:t>Q</w:t>
      </w:r>
      <w:r w:rsidR="000A251B">
        <w:rPr>
          <w:rFonts w:hint="eastAsia"/>
        </w:rPr>
        <w:t>机器人数量</w:t>
      </w:r>
      <w:proofErr w:type="gramStart"/>
      <w:r w:rsidR="000A251B">
        <w:rPr>
          <w:rFonts w:hint="eastAsia"/>
        </w:rPr>
        <w:t>和微博机器人</w:t>
      </w:r>
      <w:proofErr w:type="gramEnd"/>
      <w:r w:rsidR="000A251B">
        <w:rPr>
          <w:rFonts w:hint="eastAsia"/>
        </w:rPr>
        <w:t>数量。又通过对话机器人列表以列表的形式展示了序号、用户名称、</w:t>
      </w:r>
      <w:r w:rsidR="000A251B">
        <w:rPr>
          <w:rFonts w:hint="eastAsia"/>
        </w:rPr>
        <w:t>IP</w:t>
      </w:r>
      <w:r w:rsidR="000A251B">
        <w:rPr>
          <w:rFonts w:hint="eastAsia"/>
        </w:rPr>
        <w:t>地址、平台、对话轮数、创建对话时间、操作等，点击操作中的</w:t>
      </w:r>
      <w:r w:rsidR="00281D2E">
        <w:rPr>
          <w:rFonts w:hint="eastAsia"/>
        </w:rPr>
        <w:t>“</w:t>
      </w:r>
      <w:r w:rsidR="000D02BB">
        <w:rPr>
          <w:rFonts w:hint="eastAsia"/>
        </w:rPr>
        <w:t>情报分析</w:t>
      </w:r>
      <w:r w:rsidR="00281D2E">
        <w:rPr>
          <w:rFonts w:hint="eastAsia"/>
        </w:rPr>
        <w:t>”</w:t>
      </w:r>
      <w:r w:rsidR="000A251B">
        <w:rPr>
          <w:rFonts w:hint="eastAsia"/>
        </w:rPr>
        <w:t>按钮可以跳转到情报分析页面（如</w:t>
      </w:r>
      <w:r w:rsidR="00767097">
        <w:fldChar w:fldCharType="begin"/>
      </w:r>
      <w:r w:rsidR="00767097">
        <w:instrText xml:space="preserve"> </w:instrText>
      </w:r>
      <w:r w:rsidR="00767097">
        <w:rPr>
          <w:rFonts w:hint="eastAsia"/>
        </w:rPr>
        <w:instrText>REF _Ref104629461 \h</w:instrText>
      </w:r>
      <w:r w:rsidR="00767097">
        <w:instrText xml:space="preserve"> </w:instrText>
      </w:r>
      <w:r w:rsidR="00767097">
        <w:fldChar w:fldCharType="separate"/>
      </w:r>
      <w:ins w:id="1002"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39</w:t>
        </w:r>
      </w:ins>
      <w:del w:id="1003" w:author="曹 好" w:date="2022-06-03T16:35:00Z">
        <w:r w:rsidR="00767097" w:rsidDel="00AB2086">
          <w:rPr>
            <w:rFonts w:hint="eastAsia"/>
          </w:rPr>
          <w:delText>图</w:delText>
        </w:r>
        <w:r w:rsidR="00767097" w:rsidDel="00AB2086">
          <w:rPr>
            <w:rFonts w:hint="eastAsia"/>
          </w:rPr>
          <w:delText xml:space="preserve"> </w:delText>
        </w:r>
        <w:r w:rsidR="00767097" w:rsidDel="00AB2086">
          <w:rPr>
            <w:noProof/>
          </w:rPr>
          <w:delText>2</w:delText>
        </w:r>
        <w:r w:rsidR="00767097" w:rsidDel="00AB2086">
          <w:noBreakHyphen/>
        </w:r>
        <w:r w:rsidR="00767097" w:rsidDel="00AB2086">
          <w:rPr>
            <w:noProof/>
          </w:rPr>
          <w:delText>34</w:delText>
        </w:r>
      </w:del>
      <w:r w:rsidR="00767097">
        <w:fldChar w:fldCharType="end"/>
      </w:r>
      <w:r w:rsidR="000A251B">
        <w:rPr>
          <w:rFonts w:hint="eastAsia"/>
        </w:rPr>
        <w:t>所示）</w:t>
      </w:r>
      <w:r w:rsidR="00C32407">
        <w:rPr>
          <w:rFonts w:hint="eastAsia"/>
        </w:rPr>
        <w:t>，</w:t>
      </w:r>
      <w:r w:rsidR="00A80191">
        <w:rPr>
          <w:rFonts w:hint="eastAsia"/>
        </w:rPr>
        <w:t>查看机器人收集到的这个用户的具体情报以及分析</w:t>
      </w:r>
      <w:r w:rsidR="003B17B6">
        <w:rPr>
          <w:rFonts w:hint="eastAsia"/>
        </w:rPr>
        <w:t>。</w:t>
      </w:r>
    </w:p>
    <w:p w14:paraId="6C6CD05C" w14:textId="3E2D6CD7" w:rsidR="000A251B" w:rsidRDefault="00281D2E">
      <w:pPr>
        <w:pPrChange w:id="1004" w:author="曹 好" w:date="2022-06-03T15:37:00Z">
          <w:pPr>
            <w:keepNext/>
            <w:spacing w:before="156"/>
            <w:ind w:firstLine="480"/>
          </w:pPr>
        </w:pPrChange>
      </w:pPr>
      <w:r>
        <w:rPr>
          <w:noProof/>
        </w:rPr>
        <w:drawing>
          <wp:inline distT="0" distB="0" distL="0" distR="0" wp14:anchorId="2FD93CDB" wp14:editId="371943F9">
            <wp:extent cx="5600700" cy="26943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00700" cy="2694305"/>
                    </a:xfrm>
                    <a:prstGeom prst="rect">
                      <a:avLst/>
                    </a:prstGeom>
                  </pic:spPr>
                </pic:pic>
              </a:graphicData>
            </a:graphic>
          </wp:inline>
        </w:drawing>
      </w:r>
    </w:p>
    <w:p w14:paraId="65440278" w14:textId="435A16DC" w:rsidR="002D5193" w:rsidRPr="00C64DEE" w:rsidRDefault="000A251B">
      <w:pPr>
        <w:pStyle w:val="a9"/>
        <w:spacing w:after="312"/>
        <w:pPrChange w:id="1005" w:author="曹 好" w:date="2022-06-03T15:37:00Z">
          <w:pPr>
            <w:pStyle w:val="a9"/>
            <w:spacing w:before="156" w:after="312"/>
            <w:ind w:firstLine="420"/>
          </w:pPr>
        </w:pPrChange>
      </w:pPr>
      <w:r>
        <w:rPr>
          <w:rFonts w:hint="eastAsia"/>
        </w:rPr>
        <w:t>图</w:t>
      </w:r>
      <w:r>
        <w:rPr>
          <w:rFonts w:hint="eastAsia"/>
        </w:rPr>
        <w:t xml:space="preserve"> </w:t>
      </w:r>
      <w:ins w:id="100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0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08" w:author="曹 好" w:date="2022-06-06T00:50:00Z">
        <w:r w:rsidR="00166C1F">
          <w:rPr>
            <w:noProof/>
          </w:rPr>
          <w:t>38</w:t>
        </w:r>
      </w:ins>
      <w:ins w:id="1009" w:author="曹 好" w:date="2022-06-06T00:48:00Z">
        <w:r w:rsidR="00A50EBC">
          <w:fldChar w:fldCharType="end"/>
        </w:r>
      </w:ins>
      <w:del w:id="101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37</w:delText>
        </w:r>
        <w:r w:rsidR="00B23122" w:rsidDel="00AB2086">
          <w:fldChar w:fldCharType="end"/>
        </w:r>
      </w:del>
      <w:r>
        <w:t xml:space="preserve"> </w:t>
      </w:r>
      <w:r>
        <w:rPr>
          <w:rFonts w:hint="eastAsia"/>
        </w:rPr>
        <w:t>对话列表页面</w:t>
      </w:r>
    </w:p>
    <w:p w14:paraId="2F164FAB" w14:textId="51DA0BDE" w:rsidR="00B80BC4" w:rsidRDefault="00B80BC4">
      <w:pPr>
        <w:pStyle w:val="4"/>
        <w:pPrChange w:id="1011" w:author="曹 好" w:date="2022-06-03T15:37:00Z">
          <w:pPr>
            <w:pStyle w:val="4"/>
            <w:spacing w:before="156"/>
            <w:ind w:firstLine="562"/>
          </w:pPr>
        </w:pPrChange>
      </w:pPr>
      <w:r w:rsidRPr="00C90960">
        <w:rPr>
          <w:rFonts w:hint="eastAsia"/>
        </w:rPr>
        <w:t>情报分析</w:t>
      </w:r>
    </w:p>
    <w:p w14:paraId="350634F1" w14:textId="33E8C66F" w:rsidR="004A4ADA" w:rsidRPr="004A4ADA" w:rsidRDefault="00A20597">
      <w:pPr>
        <w:pPrChange w:id="1012" w:author="曹 好" w:date="2022-06-03T15:37:00Z">
          <w:pPr>
            <w:spacing w:before="156"/>
            <w:ind w:firstLine="480"/>
          </w:pPr>
        </w:pPrChange>
      </w:pPr>
      <w:r>
        <w:rPr>
          <w:rFonts w:hint="eastAsia"/>
        </w:rPr>
        <w:t>如</w:t>
      </w:r>
      <w:r>
        <w:fldChar w:fldCharType="begin"/>
      </w:r>
      <w:r>
        <w:instrText xml:space="preserve"> REF _Ref104629461 \h </w:instrText>
      </w:r>
      <w:r>
        <w:fldChar w:fldCharType="separate"/>
      </w:r>
      <w:ins w:id="101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39</w:t>
        </w:r>
      </w:ins>
      <w:del w:id="1014"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34</w:delText>
        </w:r>
      </w:del>
      <w:r>
        <w:fldChar w:fldCharType="end"/>
      </w:r>
      <w:r>
        <w:rPr>
          <w:rFonts w:hint="eastAsia"/>
        </w:rPr>
        <w:t>所示，</w:t>
      </w:r>
      <w:r w:rsidR="004A4ADA">
        <w:rPr>
          <w:rFonts w:hint="eastAsia"/>
        </w:rPr>
        <w:t>情报分析页面主要是对机器人等收集到的情报信息做一个分析和总结，以图表、数据的形式把分析结果呈现出来。</w:t>
      </w:r>
      <w:r w:rsidR="0033009C">
        <w:rPr>
          <w:rFonts w:hint="eastAsia"/>
        </w:rPr>
        <w:t>该页面主要由用户资料、聊天记录、情报知识图、聊天关键词组成。其中，</w:t>
      </w:r>
      <w:r w:rsidR="00B20CE1">
        <w:rPr>
          <w:rFonts w:hint="eastAsia"/>
        </w:rPr>
        <w:t>聊天记录还原了所有聊天时的场景，详细地记录了所有聊天内容；聊天关键词是从聊天记录中提取出的关键词；情报知识图则由聊天关键词生成。</w:t>
      </w:r>
      <w:r w:rsidR="00B20CE1" w:rsidRPr="004A4ADA">
        <w:rPr>
          <w:rFonts w:hint="eastAsia"/>
        </w:rPr>
        <w:t xml:space="preserve"> </w:t>
      </w:r>
    </w:p>
    <w:p w14:paraId="28D9E5AE" w14:textId="41B7D6AF" w:rsidR="00661DDC" w:rsidRDefault="00661DDC">
      <w:pPr>
        <w:pPrChange w:id="1015" w:author="曹 好" w:date="2022-06-03T15:37:00Z">
          <w:pPr>
            <w:keepNext/>
            <w:spacing w:before="156"/>
            <w:ind w:firstLine="480"/>
          </w:pPr>
        </w:pPrChange>
      </w:pPr>
      <w:r>
        <w:rPr>
          <w:rFonts w:hint="eastAsia"/>
          <w:noProof/>
        </w:rPr>
        <w:lastRenderedPageBreak/>
        <mc:AlternateContent>
          <mc:Choice Requires="wpg">
            <w:drawing>
              <wp:inline distT="0" distB="0" distL="0" distR="0" wp14:anchorId="70C188CB" wp14:editId="30FCF783">
                <wp:extent cx="5600700" cy="4435475"/>
                <wp:effectExtent l="0" t="0" r="0" b="3175"/>
                <wp:docPr id="79" name="组合 79"/>
                <wp:cNvGraphicFramePr/>
                <a:graphic xmlns:a="http://schemas.openxmlformats.org/drawingml/2006/main">
                  <a:graphicData uri="http://schemas.microsoft.com/office/word/2010/wordprocessingGroup">
                    <wpg:wgp>
                      <wpg:cNvGrpSpPr/>
                      <wpg:grpSpPr>
                        <a:xfrm>
                          <a:off x="0" y="0"/>
                          <a:ext cx="5600700" cy="4435475"/>
                          <a:chOff x="0" y="0"/>
                          <a:chExt cx="5600700" cy="4435515"/>
                        </a:xfrm>
                      </wpg:grpSpPr>
                      <pic:pic xmlns:pic="http://schemas.openxmlformats.org/drawingml/2006/picture">
                        <pic:nvPicPr>
                          <pic:cNvPr id="77" name="图片 77"/>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00700" cy="2244090"/>
                          </a:xfrm>
                          <a:prstGeom prst="rect">
                            <a:avLst/>
                          </a:prstGeom>
                        </pic:spPr>
                      </pic:pic>
                      <pic:pic xmlns:pic="http://schemas.openxmlformats.org/drawingml/2006/picture">
                        <pic:nvPicPr>
                          <pic:cNvPr id="78" name="图片 7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2244130"/>
                            <a:ext cx="5600700" cy="2191385"/>
                          </a:xfrm>
                          <a:prstGeom prst="rect">
                            <a:avLst/>
                          </a:prstGeom>
                        </pic:spPr>
                      </pic:pic>
                    </wpg:wgp>
                  </a:graphicData>
                </a:graphic>
              </wp:inline>
            </w:drawing>
          </mc:Choice>
          <mc:Fallback xmlns:oel="http://schemas.microsoft.com/office/2019/extlst">
            <w:pict>
              <v:group w14:anchorId="29B0110A" id="组合 79" o:spid="_x0000_s1026" style="width:441pt;height:349.25pt;mso-position-horizontal-relative:char;mso-position-vertical-relative:line" coordsize="56007,44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">
                <v:shape id="图片 77" o:spid="_x0000_s1027" type="#_x0000_t75" style="position:absolute;width:56007;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">
                  <v:imagedata r:id="rId125" o:title=""/>
                </v:shape>
                <v:shape id="图片 78" o:spid="_x0000_s1028" type="#_x0000_t75" style="position:absolute;top:22441;width:56007;height:2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">
                  <v:imagedata r:id="rId126" o:title=""/>
                </v:shape>
                <w10:anchorlock/>
              </v:group>
            </w:pict>
          </mc:Fallback>
        </mc:AlternateContent>
      </w:r>
    </w:p>
    <w:p w14:paraId="3EF8DCBB" w14:textId="43E7C1C3" w:rsidR="00661DDC" w:rsidRPr="00661DDC" w:rsidRDefault="00661DDC">
      <w:pPr>
        <w:pStyle w:val="a9"/>
        <w:spacing w:after="312"/>
        <w:pPrChange w:id="1016" w:author="曹 好" w:date="2022-06-03T15:37:00Z">
          <w:pPr>
            <w:pStyle w:val="a9"/>
            <w:spacing w:before="156" w:after="312"/>
            <w:ind w:firstLine="420"/>
          </w:pPr>
        </w:pPrChange>
      </w:pPr>
      <w:bookmarkStart w:id="1017" w:name="_Ref104629461"/>
      <w:r>
        <w:rPr>
          <w:rFonts w:hint="eastAsia"/>
        </w:rPr>
        <w:t>图</w:t>
      </w:r>
      <w:r>
        <w:rPr>
          <w:rFonts w:hint="eastAsia"/>
        </w:rPr>
        <w:t xml:space="preserve"> </w:t>
      </w:r>
      <w:ins w:id="101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1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20" w:author="曹 好" w:date="2022-06-06T00:50:00Z">
        <w:r w:rsidR="00166C1F">
          <w:rPr>
            <w:noProof/>
          </w:rPr>
          <w:t>39</w:t>
        </w:r>
      </w:ins>
      <w:ins w:id="1021" w:author="曹 好" w:date="2022-06-06T00:48:00Z">
        <w:r w:rsidR="00A50EBC">
          <w:fldChar w:fldCharType="end"/>
        </w:r>
      </w:ins>
      <w:del w:id="102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38</w:delText>
        </w:r>
        <w:r w:rsidR="00B23122" w:rsidDel="00AB2086">
          <w:fldChar w:fldCharType="end"/>
        </w:r>
      </w:del>
      <w:bookmarkEnd w:id="1017"/>
      <w:r>
        <w:t xml:space="preserve"> </w:t>
      </w:r>
      <w:r>
        <w:rPr>
          <w:rFonts w:hint="eastAsia"/>
        </w:rPr>
        <w:t>情报分析页面</w:t>
      </w:r>
    </w:p>
    <w:p w14:paraId="195C30E5" w14:textId="0BB17C51" w:rsidR="00A746DE" w:rsidRDefault="00A746DE">
      <w:pPr>
        <w:pStyle w:val="3"/>
        <w:pPrChange w:id="1023" w:author="曹 好" w:date="2022-06-03T15:37:00Z">
          <w:pPr>
            <w:pStyle w:val="3"/>
            <w:spacing w:before="156"/>
            <w:ind w:firstLine="562"/>
          </w:pPr>
        </w:pPrChange>
      </w:pPr>
      <w:r>
        <w:rPr>
          <w:rFonts w:hint="eastAsia"/>
        </w:rPr>
        <w:t>诈骗行为识别</w:t>
      </w:r>
    </w:p>
    <w:p w14:paraId="32FADFAE" w14:textId="5B8DE1AC" w:rsidR="00B80BC4" w:rsidRDefault="00B80BC4">
      <w:pPr>
        <w:pStyle w:val="4"/>
        <w:pPrChange w:id="1024" w:author="曹 好" w:date="2022-06-03T15:37:00Z">
          <w:pPr>
            <w:pStyle w:val="4"/>
            <w:spacing w:before="156"/>
            <w:ind w:firstLine="562"/>
          </w:pPr>
        </w:pPrChange>
      </w:pPr>
      <w:r w:rsidRPr="00C90960">
        <w:rPr>
          <w:rFonts w:hint="eastAsia"/>
        </w:rPr>
        <w:t>诈骗信息识别</w:t>
      </w:r>
    </w:p>
    <w:p w14:paraId="6D17706D" w14:textId="43ACC83C" w:rsidR="00ED1016" w:rsidRPr="00ED1016" w:rsidRDefault="00ED1016">
      <w:pPr>
        <w:pPrChange w:id="1025" w:author="曹 好" w:date="2022-06-03T15:37:00Z">
          <w:pPr>
            <w:spacing w:before="156"/>
            <w:ind w:firstLine="480"/>
          </w:pPr>
        </w:pPrChange>
      </w:pPr>
      <w:r>
        <w:rPr>
          <w:rFonts w:hint="eastAsia"/>
        </w:rPr>
        <w:t>进入诈骗信息识别页面，如</w:t>
      </w:r>
      <w:r>
        <w:fldChar w:fldCharType="begin"/>
      </w:r>
      <w:r>
        <w:instrText xml:space="preserve"> </w:instrText>
      </w:r>
      <w:r>
        <w:rPr>
          <w:rFonts w:hint="eastAsia"/>
        </w:rPr>
        <w:instrText>REF _Ref104670316 \h</w:instrText>
      </w:r>
      <w:r>
        <w:instrText xml:space="preserve"> </w:instrText>
      </w:r>
      <w:r>
        <w:fldChar w:fldCharType="separate"/>
      </w:r>
      <w:ins w:id="102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40</w:t>
        </w:r>
      </w:ins>
      <w:del w:id="1027"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35</w:delText>
        </w:r>
      </w:del>
      <w:r>
        <w:fldChar w:fldCharType="end"/>
      </w:r>
      <w:r>
        <w:rPr>
          <w:rFonts w:hint="eastAsia"/>
        </w:rPr>
        <w:t>所示，首先是一个文本框，用于输入要检测的文本内容。</w:t>
      </w:r>
    </w:p>
    <w:p w14:paraId="4EE18B4A" w14:textId="081EB8B3" w:rsidR="00110E77" w:rsidRDefault="00110E77">
      <w:pPr>
        <w:pPrChange w:id="1028" w:author="曹 好" w:date="2022-06-03T15:37:00Z">
          <w:pPr>
            <w:keepNext/>
            <w:spacing w:before="156"/>
            <w:ind w:firstLine="480"/>
          </w:pPr>
        </w:pPrChange>
      </w:pPr>
      <w:r>
        <w:rPr>
          <w:noProof/>
        </w:rPr>
        <w:lastRenderedPageBreak/>
        <w:drawing>
          <wp:inline distT="0" distB="0" distL="0" distR="0" wp14:anchorId="4A780531" wp14:editId="71237825">
            <wp:extent cx="5600700" cy="22701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0700" cy="2270125"/>
                    </a:xfrm>
                    <a:prstGeom prst="rect">
                      <a:avLst/>
                    </a:prstGeom>
                  </pic:spPr>
                </pic:pic>
              </a:graphicData>
            </a:graphic>
          </wp:inline>
        </w:drawing>
      </w:r>
    </w:p>
    <w:p w14:paraId="615615E8" w14:textId="7ED02771" w:rsidR="00110E77" w:rsidRDefault="00110E77">
      <w:pPr>
        <w:pStyle w:val="a9"/>
        <w:spacing w:after="312"/>
        <w:pPrChange w:id="1029" w:author="曹 好" w:date="2022-06-03T15:37:00Z">
          <w:pPr>
            <w:pStyle w:val="a9"/>
            <w:spacing w:before="156" w:after="312"/>
            <w:ind w:firstLine="420"/>
          </w:pPr>
        </w:pPrChange>
      </w:pPr>
      <w:bookmarkStart w:id="1030" w:name="_Ref104670316"/>
      <w:r>
        <w:rPr>
          <w:rFonts w:hint="eastAsia"/>
        </w:rPr>
        <w:t>图</w:t>
      </w:r>
      <w:r>
        <w:rPr>
          <w:rFonts w:hint="eastAsia"/>
        </w:rPr>
        <w:t xml:space="preserve"> </w:t>
      </w:r>
      <w:ins w:id="103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3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33" w:author="曹 好" w:date="2022-06-06T00:50:00Z">
        <w:r w:rsidR="00166C1F">
          <w:rPr>
            <w:noProof/>
          </w:rPr>
          <w:t>40</w:t>
        </w:r>
      </w:ins>
      <w:ins w:id="1034" w:author="曹 好" w:date="2022-06-06T00:48:00Z">
        <w:r w:rsidR="00A50EBC">
          <w:fldChar w:fldCharType="end"/>
        </w:r>
      </w:ins>
      <w:del w:id="103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39</w:delText>
        </w:r>
        <w:r w:rsidR="00B23122" w:rsidDel="00AB2086">
          <w:fldChar w:fldCharType="end"/>
        </w:r>
      </w:del>
      <w:bookmarkEnd w:id="1030"/>
      <w:r>
        <w:t xml:space="preserve"> </w:t>
      </w:r>
      <w:r>
        <w:rPr>
          <w:rFonts w:hint="eastAsia"/>
        </w:rPr>
        <w:t>诈骗信息文本识别输入框</w:t>
      </w:r>
    </w:p>
    <w:p w14:paraId="161C12C2" w14:textId="25E5DC00" w:rsidR="00AB3F92" w:rsidRPr="00AB3F92" w:rsidRDefault="00AB3F92">
      <w:pPr>
        <w:pPrChange w:id="1036" w:author="曹 好" w:date="2022-06-03T15:37:00Z">
          <w:pPr>
            <w:spacing w:before="156"/>
            <w:ind w:firstLine="480"/>
          </w:pPr>
        </w:pPrChange>
      </w:pPr>
      <w:r>
        <w:rPr>
          <w:rFonts w:hint="eastAsia"/>
        </w:rPr>
        <w:t>输入</w:t>
      </w:r>
      <w:proofErr w:type="gramStart"/>
      <w:r>
        <w:rPr>
          <w:rFonts w:hint="eastAsia"/>
        </w:rPr>
        <w:t>完内容</w:t>
      </w:r>
      <w:proofErr w:type="gramEnd"/>
      <w:r>
        <w:rPr>
          <w:rFonts w:hint="eastAsia"/>
        </w:rPr>
        <w:t>后，点击“提交”后跳转到信息识别结果页面（如</w:t>
      </w:r>
      <w:r>
        <w:fldChar w:fldCharType="begin"/>
      </w:r>
      <w:r>
        <w:instrText xml:space="preserve"> </w:instrText>
      </w:r>
      <w:r>
        <w:rPr>
          <w:rFonts w:hint="eastAsia"/>
        </w:rPr>
        <w:instrText>REF _Ref104670486 \h</w:instrText>
      </w:r>
      <w:r>
        <w:instrText xml:space="preserve"> </w:instrText>
      </w:r>
      <w:r>
        <w:fldChar w:fldCharType="separate"/>
      </w:r>
      <w:ins w:id="1037"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41</w:t>
        </w:r>
      </w:ins>
      <w:del w:id="1038"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36</w:delText>
        </w:r>
      </w:del>
      <w:r>
        <w:fldChar w:fldCharType="end"/>
      </w:r>
      <w:r>
        <w:rPr>
          <w:rFonts w:hint="eastAsia"/>
        </w:rPr>
        <w:t>所示）。识别结果中会显示该信息为诈骗信息的概率、该信息包含的诈骗关键词以及该信息所属的诈骗类型</w:t>
      </w:r>
      <w:r w:rsidR="00825A56">
        <w:rPr>
          <w:rFonts w:hint="eastAsia"/>
        </w:rPr>
        <w:t>。</w:t>
      </w:r>
    </w:p>
    <w:p w14:paraId="31D9099B" w14:textId="5D7A24E8" w:rsidR="002539E5" w:rsidRDefault="00110E77">
      <w:pPr>
        <w:pPrChange w:id="1039" w:author="曹 好" w:date="2022-06-03T15:37:00Z">
          <w:pPr>
            <w:keepNext/>
            <w:spacing w:before="156"/>
            <w:ind w:firstLine="480"/>
          </w:pPr>
        </w:pPrChange>
      </w:pPr>
      <w:r>
        <w:rPr>
          <w:noProof/>
        </w:rPr>
        <mc:AlternateContent>
          <mc:Choice Requires="wpg">
            <w:drawing>
              <wp:inline distT="0" distB="0" distL="0" distR="0" wp14:anchorId="5D991B53" wp14:editId="3BBDF690">
                <wp:extent cx="5611495" cy="4394835"/>
                <wp:effectExtent l="0" t="0" r="8255" b="5715"/>
                <wp:docPr id="83" name="组合 83"/>
                <wp:cNvGraphicFramePr/>
                <a:graphic xmlns:a="http://schemas.openxmlformats.org/drawingml/2006/main">
                  <a:graphicData uri="http://schemas.microsoft.com/office/word/2010/wordprocessingGroup">
                    <wpg:wgp>
                      <wpg:cNvGrpSpPr/>
                      <wpg:grpSpPr>
                        <a:xfrm>
                          <a:off x="0" y="0"/>
                          <a:ext cx="5611495" cy="4394835"/>
                          <a:chOff x="0" y="0"/>
                          <a:chExt cx="5611864" cy="4394861"/>
                        </a:xfrm>
                      </wpg:grpSpPr>
                      <pic:pic xmlns:pic="http://schemas.openxmlformats.org/drawingml/2006/picture">
                        <pic:nvPicPr>
                          <pic:cNvPr id="81" name="图片 81"/>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00700" cy="2912745"/>
                          </a:xfrm>
                          <a:prstGeom prst="rect">
                            <a:avLst/>
                          </a:prstGeom>
                        </pic:spPr>
                      </pic:pic>
                      <pic:pic xmlns:pic="http://schemas.openxmlformats.org/drawingml/2006/picture">
                        <pic:nvPicPr>
                          <pic:cNvPr id="82" name="图片 82"/>
                          <pic:cNvPicPr>
                            <a:picLocks noChangeAspect="1"/>
                          </pic:cNvPicPr>
                        </pic:nvPicPr>
                        <pic:blipFill rotWithShape="1">
                          <a:blip r:embed="rId129" cstate="print">
                            <a:extLst>
                              <a:ext uri="{28A0092B-C50C-407E-A947-70E740481C1C}">
                                <a14:useLocalDpi xmlns:a14="http://schemas.microsoft.com/office/drawing/2010/main" val="0"/>
                              </a:ext>
                            </a:extLst>
                          </a:blip>
                          <a:srcRect t="36586"/>
                          <a:stretch/>
                        </pic:blipFill>
                        <pic:spPr bwMode="auto">
                          <a:xfrm>
                            <a:off x="11799" y="2912771"/>
                            <a:ext cx="5600065" cy="148209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oel="http://schemas.microsoft.com/office/2019/extlst">
            <w:pict>
              <v:group w14:anchorId="2091C744" id="组合 83" o:spid="_x0000_s1026" style="width:441.85pt;height:346.05pt;mso-position-horizontal-relative:char;mso-position-vertical-relative:line" coordsize="56118,4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">
                <v:shape id="图片 81" o:spid="_x0000_s1027" type="#_x0000_t75" style="position:absolute;width:56007;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">
                  <v:imagedata r:id="rId130" o:title=""/>
                </v:shape>
                <v:shape id="图片 82" o:spid="_x0000_s1028" type="#_x0000_t75" style="position:absolute;left:117;top:29127;width:56001;height:14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">
                  <v:imagedata r:id="rId131" o:title="" croptop="23977f"/>
                </v:shape>
                <w10:anchorlock/>
              </v:group>
            </w:pict>
          </mc:Fallback>
        </mc:AlternateContent>
      </w:r>
    </w:p>
    <w:p w14:paraId="1506DA93" w14:textId="0E025667" w:rsidR="00110E77" w:rsidRPr="00110E77" w:rsidRDefault="002539E5">
      <w:pPr>
        <w:pStyle w:val="a9"/>
        <w:spacing w:after="312"/>
        <w:pPrChange w:id="1040" w:author="曹 好" w:date="2022-06-03T15:37:00Z">
          <w:pPr>
            <w:pStyle w:val="a9"/>
            <w:spacing w:before="156"/>
            <w:ind w:firstLine="420"/>
          </w:pPr>
        </w:pPrChange>
      </w:pPr>
      <w:bookmarkStart w:id="1041" w:name="_Ref104670486"/>
      <w:r>
        <w:rPr>
          <w:rFonts w:hint="eastAsia"/>
        </w:rPr>
        <w:t>图</w:t>
      </w:r>
      <w:r>
        <w:rPr>
          <w:rFonts w:hint="eastAsia"/>
        </w:rPr>
        <w:t xml:space="preserve"> </w:t>
      </w:r>
      <w:ins w:id="104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4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44" w:author="曹 好" w:date="2022-06-06T00:50:00Z">
        <w:r w:rsidR="00166C1F">
          <w:rPr>
            <w:noProof/>
          </w:rPr>
          <w:t>41</w:t>
        </w:r>
      </w:ins>
      <w:ins w:id="1045" w:author="曹 好" w:date="2022-06-06T00:48:00Z">
        <w:r w:rsidR="00A50EBC">
          <w:fldChar w:fldCharType="end"/>
        </w:r>
      </w:ins>
      <w:del w:id="104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40</w:delText>
        </w:r>
        <w:r w:rsidR="00B23122" w:rsidDel="00AB2086">
          <w:fldChar w:fldCharType="end"/>
        </w:r>
      </w:del>
      <w:bookmarkEnd w:id="1041"/>
      <w:r>
        <w:t xml:space="preserve"> </w:t>
      </w:r>
      <w:r>
        <w:rPr>
          <w:rFonts w:hint="eastAsia"/>
        </w:rPr>
        <w:t>诈骗信息识别结果</w:t>
      </w:r>
    </w:p>
    <w:p w14:paraId="22775E7C" w14:textId="2612EEC5" w:rsidR="00B80BC4" w:rsidRDefault="00B80BC4">
      <w:pPr>
        <w:pStyle w:val="4"/>
        <w:pPrChange w:id="1047" w:author="曹 好" w:date="2022-06-03T15:37:00Z">
          <w:pPr>
            <w:pStyle w:val="4"/>
            <w:spacing w:before="156"/>
            <w:ind w:firstLine="562"/>
          </w:pPr>
        </w:pPrChange>
      </w:pPr>
      <w:r w:rsidRPr="00C90960">
        <w:rPr>
          <w:rFonts w:hint="eastAsia"/>
        </w:rPr>
        <w:lastRenderedPageBreak/>
        <w:t>诈骗人员识别</w:t>
      </w:r>
    </w:p>
    <w:p w14:paraId="3F5EBF87" w14:textId="7B935F52" w:rsidR="00EF72C1" w:rsidRPr="00EF72C1" w:rsidRDefault="00EF72C1">
      <w:pPr>
        <w:pPrChange w:id="1048" w:author="曹 好" w:date="2022-06-03T15:37:00Z">
          <w:pPr>
            <w:spacing w:before="156"/>
            <w:ind w:firstLine="480"/>
          </w:pPr>
        </w:pPrChange>
      </w:pPr>
      <w:r>
        <w:rPr>
          <w:rFonts w:hint="eastAsia"/>
        </w:rPr>
        <w:t>诈骗人员识别首页如</w:t>
      </w:r>
      <w:r>
        <w:fldChar w:fldCharType="begin"/>
      </w:r>
      <w:r>
        <w:instrText xml:space="preserve"> </w:instrText>
      </w:r>
      <w:r>
        <w:rPr>
          <w:rFonts w:hint="eastAsia"/>
        </w:rPr>
        <w:instrText>REF _Ref104670683 \h</w:instrText>
      </w:r>
      <w:r>
        <w:instrText xml:space="preserve"> </w:instrText>
      </w:r>
      <w:r>
        <w:fldChar w:fldCharType="separate"/>
      </w:r>
      <w:ins w:id="104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42</w:t>
        </w:r>
      </w:ins>
      <w:del w:id="1050"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37</w:delText>
        </w:r>
      </w:del>
      <w:r>
        <w:fldChar w:fldCharType="end"/>
      </w:r>
      <w:r>
        <w:rPr>
          <w:rFonts w:hint="eastAsia"/>
        </w:rPr>
        <w:t>所示，使用者需要在文本框中输入要检测的用户</w:t>
      </w:r>
      <w:r>
        <w:rPr>
          <w:rFonts w:hint="eastAsia"/>
        </w:rPr>
        <w:t>I</w:t>
      </w:r>
      <w:r>
        <w:t>D</w:t>
      </w:r>
      <w:r>
        <w:rPr>
          <w:rFonts w:hint="eastAsia"/>
        </w:rPr>
        <w:t>，系统会自动在收录的诈骗人员信息库中进行比对。</w:t>
      </w:r>
    </w:p>
    <w:p w14:paraId="7F56A2CD" w14:textId="21D015D2" w:rsidR="00AB469E" w:rsidRDefault="00AB469E">
      <w:pPr>
        <w:pPrChange w:id="1051" w:author="曹 好" w:date="2022-06-03T15:37:00Z">
          <w:pPr>
            <w:keepNext/>
            <w:spacing w:before="156"/>
            <w:ind w:firstLine="480"/>
          </w:pPr>
        </w:pPrChange>
      </w:pPr>
      <w:r>
        <w:rPr>
          <w:noProof/>
        </w:rPr>
        <w:drawing>
          <wp:inline distT="0" distB="0" distL="0" distR="0" wp14:anchorId="5A97AB6D" wp14:editId="27EF348E">
            <wp:extent cx="5600700" cy="2148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0700" cy="2148840"/>
                    </a:xfrm>
                    <a:prstGeom prst="rect">
                      <a:avLst/>
                    </a:prstGeom>
                  </pic:spPr>
                </pic:pic>
              </a:graphicData>
            </a:graphic>
          </wp:inline>
        </w:drawing>
      </w:r>
    </w:p>
    <w:p w14:paraId="551136ED" w14:textId="63E01F7C" w:rsidR="00AB469E" w:rsidRDefault="00AB469E">
      <w:pPr>
        <w:pStyle w:val="a9"/>
        <w:spacing w:after="312"/>
        <w:pPrChange w:id="1052" w:author="曹 好" w:date="2022-06-03T15:37:00Z">
          <w:pPr>
            <w:pStyle w:val="a9"/>
            <w:spacing w:before="156" w:after="312"/>
            <w:ind w:firstLine="420"/>
          </w:pPr>
        </w:pPrChange>
      </w:pPr>
      <w:bookmarkStart w:id="1053" w:name="_Ref104670683"/>
      <w:r>
        <w:rPr>
          <w:rFonts w:hint="eastAsia"/>
        </w:rPr>
        <w:t>图</w:t>
      </w:r>
      <w:r>
        <w:rPr>
          <w:rFonts w:hint="eastAsia"/>
        </w:rPr>
        <w:t xml:space="preserve"> </w:t>
      </w:r>
      <w:ins w:id="105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5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56" w:author="曹 好" w:date="2022-06-06T00:50:00Z">
        <w:r w:rsidR="00166C1F">
          <w:rPr>
            <w:noProof/>
          </w:rPr>
          <w:t>42</w:t>
        </w:r>
      </w:ins>
      <w:ins w:id="1057" w:author="曹 好" w:date="2022-06-06T00:48:00Z">
        <w:r w:rsidR="00A50EBC">
          <w:fldChar w:fldCharType="end"/>
        </w:r>
      </w:ins>
      <w:del w:id="105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41</w:delText>
        </w:r>
        <w:r w:rsidR="00B23122" w:rsidDel="00AB2086">
          <w:fldChar w:fldCharType="end"/>
        </w:r>
      </w:del>
      <w:bookmarkEnd w:id="1053"/>
      <w:r>
        <w:t xml:space="preserve"> </w:t>
      </w:r>
      <w:r>
        <w:rPr>
          <w:rFonts w:hint="eastAsia"/>
        </w:rPr>
        <w:t>诈骗人员</w:t>
      </w:r>
      <w:r>
        <w:rPr>
          <w:rFonts w:hint="eastAsia"/>
        </w:rPr>
        <w:t>I</w:t>
      </w:r>
      <w:r>
        <w:t>D</w:t>
      </w:r>
      <w:r>
        <w:rPr>
          <w:rFonts w:hint="eastAsia"/>
        </w:rPr>
        <w:t>识别输入框</w:t>
      </w:r>
    </w:p>
    <w:p w14:paraId="2D55D113" w14:textId="54178006" w:rsidR="00EF72C1" w:rsidRPr="00EF72C1" w:rsidRDefault="00EF72C1">
      <w:pPr>
        <w:pPrChange w:id="1059" w:author="曹 好" w:date="2022-06-03T15:37:00Z">
          <w:pPr>
            <w:spacing w:before="156"/>
            <w:ind w:firstLine="480"/>
          </w:pPr>
        </w:pPrChange>
      </w:pPr>
      <w:r>
        <w:rPr>
          <w:rFonts w:hint="eastAsia"/>
        </w:rPr>
        <w:t>点击“提交”后，跳转到人员识别结果页面（如</w:t>
      </w:r>
      <w:r>
        <w:fldChar w:fldCharType="begin"/>
      </w:r>
      <w:r>
        <w:instrText xml:space="preserve"> </w:instrText>
      </w:r>
      <w:r>
        <w:rPr>
          <w:rFonts w:hint="eastAsia"/>
        </w:rPr>
        <w:instrText>REF _Ref104670841 \h</w:instrText>
      </w:r>
      <w:r>
        <w:instrText xml:space="preserve"> </w:instrText>
      </w:r>
      <w:r>
        <w:fldChar w:fldCharType="separate"/>
      </w:r>
      <w:ins w:id="1060"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43</w:t>
        </w:r>
      </w:ins>
      <w:del w:id="1061"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38</w:delText>
        </w:r>
      </w:del>
      <w:r>
        <w:fldChar w:fldCharType="end"/>
      </w:r>
      <w:r>
        <w:rPr>
          <w:rFonts w:hint="eastAsia"/>
        </w:rPr>
        <w:t>所示）</w:t>
      </w:r>
      <w:r w:rsidR="005E3C39">
        <w:rPr>
          <w:rFonts w:hint="eastAsia"/>
        </w:rPr>
        <w:t>。识别结果中会显示该用户为诈骗用户的概率、该用户</w:t>
      </w:r>
      <w:proofErr w:type="gramStart"/>
      <w:r w:rsidR="005E3C39">
        <w:rPr>
          <w:rFonts w:hint="eastAsia"/>
        </w:rPr>
        <w:t>发布微博包含</w:t>
      </w:r>
      <w:proofErr w:type="gramEnd"/>
      <w:r w:rsidR="005E3C39">
        <w:rPr>
          <w:rFonts w:hint="eastAsia"/>
        </w:rPr>
        <w:t>的诈骗关键词以及该用户发布过的诈骗信息的条数。</w:t>
      </w:r>
    </w:p>
    <w:p w14:paraId="311E0B84" w14:textId="78C02581" w:rsidR="00531F66" w:rsidRDefault="00531F66">
      <w:pPr>
        <w:pPrChange w:id="1062" w:author="曹 好" w:date="2022-06-03T15:37:00Z">
          <w:pPr>
            <w:keepNext/>
            <w:spacing w:before="156"/>
            <w:ind w:firstLine="480"/>
          </w:pPr>
        </w:pPrChange>
      </w:pPr>
      <w:r>
        <w:rPr>
          <w:rFonts w:hint="eastAsia"/>
          <w:noProof/>
          <w:lang w:val="zh-CN"/>
        </w:rPr>
        <w:lastRenderedPageBreak/>
        <mc:AlternateContent>
          <mc:Choice Requires="wpg">
            <w:drawing>
              <wp:inline distT="0" distB="0" distL="0" distR="0" wp14:anchorId="1011AAC8" wp14:editId="12F40BA3">
                <wp:extent cx="5600700" cy="4780280"/>
                <wp:effectExtent l="0" t="0" r="0" b="1270"/>
                <wp:docPr id="89" name="组合 89"/>
                <wp:cNvGraphicFramePr/>
                <a:graphic xmlns:a="http://schemas.openxmlformats.org/drawingml/2006/main">
                  <a:graphicData uri="http://schemas.microsoft.com/office/word/2010/wordprocessingGroup">
                    <wpg:wgp>
                      <wpg:cNvGrpSpPr/>
                      <wpg:grpSpPr>
                        <a:xfrm>
                          <a:off x="0" y="0"/>
                          <a:ext cx="5600700" cy="4780280"/>
                          <a:chOff x="0" y="0"/>
                          <a:chExt cx="5600700" cy="4780280"/>
                        </a:xfrm>
                      </wpg:grpSpPr>
                      <pic:pic xmlns:pic="http://schemas.openxmlformats.org/drawingml/2006/picture">
                        <pic:nvPicPr>
                          <pic:cNvPr id="85" name="图片 8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00700" cy="2868930"/>
                          </a:xfrm>
                          <a:prstGeom prst="rect">
                            <a:avLst/>
                          </a:prstGeom>
                        </pic:spPr>
                      </pic:pic>
                      <pic:pic xmlns:pic="http://schemas.openxmlformats.org/drawingml/2006/picture">
                        <pic:nvPicPr>
                          <pic:cNvPr id="88" name="图片 8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2868930"/>
                            <a:ext cx="5600700" cy="1911350"/>
                          </a:xfrm>
                          <a:prstGeom prst="rect">
                            <a:avLst/>
                          </a:prstGeom>
                        </pic:spPr>
                      </pic:pic>
                    </wpg:wgp>
                  </a:graphicData>
                </a:graphic>
              </wp:inline>
            </w:drawing>
          </mc:Choice>
          <mc:Fallback xmlns:oel="http://schemas.microsoft.com/office/2019/extlst">
            <w:pict>
              <v:group w14:anchorId="117F6C85" id="组合 89" o:spid="_x0000_s1026" style="width:441pt;height:376.4pt;mso-position-horizontal-relative:char;mso-position-vertical-relative:line" coordsize="56007,47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">
                <v:shape id="图片 85" o:spid="_x0000_s1027" type="#_x0000_t75" style="position:absolute;width:56007;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">
                  <v:imagedata r:id="rId135" o:title=""/>
                </v:shape>
                <v:shape id="图片 88" o:spid="_x0000_s1028" type="#_x0000_t75" style="position:absolute;top:28689;width:56007;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">
                  <v:imagedata r:id="rId136" o:title=""/>
                </v:shape>
                <w10:anchorlock/>
              </v:group>
            </w:pict>
          </mc:Fallback>
        </mc:AlternateContent>
      </w:r>
    </w:p>
    <w:p w14:paraId="5D55EA3A" w14:textId="2D1F0CC2" w:rsidR="00AB469E" w:rsidRPr="00AB469E" w:rsidRDefault="00531F66">
      <w:pPr>
        <w:pStyle w:val="a9"/>
        <w:spacing w:after="312"/>
        <w:pPrChange w:id="1063" w:author="曹 好" w:date="2022-06-03T15:37:00Z">
          <w:pPr>
            <w:pStyle w:val="a9"/>
            <w:spacing w:before="156"/>
            <w:ind w:firstLine="420"/>
          </w:pPr>
        </w:pPrChange>
      </w:pPr>
      <w:bookmarkStart w:id="1064" w:name="_Ref104670841"/>
      <w:r>
        <w:rPr>
          <w:rFonts w:hint="eastAsia"/>
        </w:rPr>
        <w:t>图</w:t>
      </w:r>
      <w:r>
        <w:rPr>
          <w:rFonts w:hint="eastAsia"/>
        </w:rPr>
        <w:t xml:space="preserve"> </w:t>
      </w:r>
      <w:ins w:id="1065"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66"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67" w:author="曹 好" w:date="2022-06-06T00:50:00Z">
        <w:r w:rsidR="00166C1F">
          <w:rPr>
            <w:noProof/>
          </w:rPr>
          <w:t>43</w:t>
        </w:r>
      </w:ins>
      <w:ins w:id="1068" w:author="曹 好" w:date="2022-06-06T00:48:00Z">
        <w:r w:rsidR="00A50EBC">
          <w:fldChar w:fldCharType="end"/>
        </w:r>
      </w:ins>
      <w:del w:id="1069"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42</w:delText>
        </w:r>
        <w:r w:rsidR="00B23122" w:rsidDel="00AB2086">
          <w:fldChar w:fldCharType="end"/>
        </w:r>
      </w:del>
      <w:bookmarkEnd w:id="1064"/>
      <w:r>
        <w:t xml:space="preserve"> </w:t>
      </w:r>
      <w:r>
        <w:rPr>
          <w:rFonts w:hint="eastAsia"/>
        </w:rPr>
        <w:t>诈骗人员识别结果</w:t>
      </w:r>
    </w:p>
    <w:p w14:paraId="74942F90" w14:textId="441CC3E7" w:rsidR="00A746DE" w:rsidRDefault="00A746DE">
      <w:pPr>
        <w:pStyle w:val="3"/>
        <w:pPrChange w:id="1070" w:author="曹 好" w:date="2022-06-03T15:37:00Z">
          <w:pPr>
            <w:pStyle w:val="3"/>
            <w:spacing w:before="156"/>
            <w:ind w:firstLine="562"/>
          </w:pPr>
        </w:pPrChange>
      </w:pPr>
      <w:r>
        <w:rPr>
          <w:rFonts w:hint="eastAsia"/>
        </w:rPr>
        <w:t>诈骗行为监测</w:t>
      </w:r>
    </w:p>
    <w:p w14:paraId="1E944970" w14:textId="36E9D608" w:rsidR="00B80BC4" w:rsidRDefault="00B80BC4">
      <w:pPr>
        <w:pStyle w:val="4"/>
        <w:pPrChange w:id="1071" w:author="曹 好" w:date="2022-06-03T15:37:00Z">
          <w:pPr>
            <w:pStyle w:val="4"/>
            <w:spacing w:before="156"/>
            <w:ind w:firstLine="562"/>
          </w:pPr>
        </w:pPrChange>
      </w:pPr>
      <w:r w:rsidRPr="00C90960">
        <w:rPr>
          <w:rFonts w:hint="eastAsia"/>
        </w:rPr>
        <w:t>关键词监测</w:t>
      </w:r>
    </w:p>
    <w:p w14:paraId="43C4B58A" w14:textId="2D8B58D1" w:rsidR="00C913C2" w:rsidRPr="00C913C2" w:rsidRDefault="004F5277">
      <w:pPr>
        <w:pPrChange w:id="1072"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_Ref104670251 \h</w:instrText>
      </w:r>
      <w:r>
        <w:instrText xml:space="preserve"> </w:instrText>
      </w:r>
      <w:r>
        <w:fldChar w:fldCharType="separate"/>
      </w:r>
      <w:ins w:id="1073"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44</w:t>
        </w:r>
      </w:ins>
      <w:del w:id="1074"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39</w:delText>
        </w:r>
      </w:del>
      <w:r>
        <w:fldChar w:fldCharType="end"/>
      </w:r>
      <w:r>
        <w:rPr>
          <w:rFonts w:hint="eastAsia"/>
        </w:rPr>
        <w:t>所示，诈骗关键词监测页面主要用于显示近期诈骗关键词出现的趋势以及出现频率较高的前四个关键词。</w:t>
      </w:r>
    </w:p>
    <w:p w14:paraId="06A408A7" w14:textId="4514D9E9" w:rsidR="004711B2" w:rsidRDefault="004711B2">
      <w:pPr>
        <w:pPrChange w:id="1075" w:author="曹 好" w:date="2022-06-03T15:37:00Z">
          <w:pPr>
            <w:keepNext/>
            <w:spacing w:before="156"/>
            <w:ind w:firstLine="480"/>
          </w:pPr>
        </w:pPrChange>
      </w:pPr>
      <w:r>
        <w:rPr>
          <w:noProof/>
        </w:rPr>
        <w:lastRenderedPageBreak/>
        <w:drawing>
          <wp:inline distT="0" distB="0" distL="0" distR="0" wp14:anchorId="2EDB578C" wp14:editId="2C5B4405">
            <wp:extent cx="5600700" cy="216789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00700" cy="2167890"/>
                    </a:xfrm>
                    <a:prstGeom prst="rect">
                      <a:avLst/>
                    </a:prstGeom>
                  </pic:spPr>
                </pic:pic>
              </a:graphicData>
            </a:graphic>
          </wp:inline>
        </w:drawing>
      </w:r>
    </w:p>
    <w:p w14:paraId="1A68A637" w14:textId="5CB9DF78" w:rsidR="004711B2" w:rsidRPr="004711B2" w:rsidRDefault="004711B2">
      <w:pPr>
        <w:pStyle w:val="a9"/>
        <w:spacing w:after="312"/>
        <w:pPrChange w:id="1076" w:author="曹 好" w:date="2022-06-03T15:37:00Z">
          <w:pPr>
            <w:pStyle w:val="a9"/>
            <w:spacing w:before="156"/>
            <w:ind w:firstLine="420"/>
          </w:pPr>
        </w:pPrChange>
      </w:pPr>
      <w:bookmarkStart w:id="1077" w:name="_Ref104670251"/>
      <w:r>
        <w:rPr>
          <w:rFonts w:hint="eastAsia"/>
        </w:rPr>
        <w:t>图</w:t>
      </w:r>
      <w:r>
        <w:rPr>
          <w:rFonts w:hint="eastAsia"/>
        </w:rPr>
        <w:t xml:space="preserve"> </w:t>
      </w:r>
      <w:ins w:id="1078"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79"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80" w:author="曹 好" w:date="2022-06-06T00:50:00Z">
        <w:r w:rsidR="00166C1F">
          <w:rPr>
            <w:noProof/>
          </w:rPr>
          <w:t>44</w:t>
        </w:r>
      </w:ins>
      <w:ins w:id="1081" w:author="曹 好" w:date="2022-06-06T00:48:00Z">
        <w:r w:rsidR="00A50EBC">
          <w:fldChar w:fldCharType="end"/>
        </w:r>
      </w:ins>
      <w:del w:id="1082"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43</w:delText>
        </w:r>
        <w:r w:rsidR="00B23122" w:rsidDel="00AB2086">
          <w:fldChar w:fldCharType="end"/>
        </w:r>
      </w:del>
      <w:bookmarkEnd w:id="1077"/>
      <w:r>
        <w:t xml:space="preserve"> </w:t>
      </w:r>
      <w:r>
        <w:rPr>
          <w:rFonts w:hint="eastAsia"/>
        </w:rPr>
        <w:t>诈骗关键词监测页面</w:t>
      </w:r>
    </w:p>
    <w:p w14:paraId="6EFA81F4" w14:textId="01E3D709" w:rsidR="00B80BC4" w:rsidRDefault="00B80BC4">
      <w:pPr>
        <w:pStyle w:val="4"/>
        <w:pPrChange w:id="1083" w:author="曹 好" w:date="2022-06-03T15:37:00Z">
          <w:pPr>
            <w:pStyle w:val="4"/>
            <w:spacing w:before="156"/>
            <w:ind w:firstLine="562"/>
          </w:pPr>
        </w:pPrChange>
      </w:pPr>
      <w:r w:rsidRPr="00C90960">
        <w:rPr>
          <w:rFonts w:hint="eastAsia"/>
        </w:rPr>
        <w:t>诈骗人员监测</w:t>
      </w:r>
    </w:p>
    <w:p w14:paraId="1CBD2B7F" w14:textId="14FED926" w:rsidR="005F4670" w:rsidRPr="005F4670" w:rsidRDefault="005F4670">
      <w:pPr>
        <w:pPrChange w:id="1084"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_Ref104671170 \h</w:instrText>
      </w:r>
      <w:r>
        <w:instrText xml:space="preserve"> </w:instrText>
      </w:r>
      <w:r>
        <w:fldChar w:fldCharType="separate"/>
      </w:r>
      <w:ins w:id="108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45</w:t>
        </w:r>
      </w:ins>
      <w:del w:id="1086"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40</w:delText>
        </w:r>
      </w:del>
      <w:r>
        <w:fldChar w:fldCharType="end"/>
      </w:r>
      <w:r>
        <w:rPr>
          <w:rFonts w:hint="eastAsia"/>
        </w:rPr>
        <w:t>所示，诈骗人员监测页面由监测诈骗人员列表、近期诈骗人员活动走势构成。其中，</w:t>
      </w:r>
      <w:r w:rsidR="00175ED7">
        <w:rPr>
          <w:rFonts w:hint="eastAsia"/>
        </w:rPr>
        <w:t>监测</w:t>
      </w:r>
      <w:r>
        <w:rPr>
          <w:rFonts w:hint="eastAsia"/>
        </w:rPr>
        <w:t>诈骗</w:t>
      </w:r>
      <w:r w:rsidR="00175ED7">
        <w:rPr>
          <w:rFonts w:hint="eastAsia"/>
        </w:rPr>
        <w:t>人员列表用于展示正在受监测的诈骗人员的信息，</w:t>
      </w:r>
      <w:r w:rsidR="009334C3">
        <w:rPr>
          <w:rFonts w:hint="eastAsia"/>
        </w:rPr>
        <w:t>包含用户</w:t>
      </w:r>
      <w:r w:rsidR="009334C3">
        <w:rPr>
          <w:rFonts w:hint="eastAsia"/>
        </w:rPr>
        <w:t>I</w:t>
      </w:r>
      <w:r w:rsidR="009334C3">
        <w:t>D</w:t>
      </w:r>
      <w:r w:rsidR="009334C3">
        <w:rPr>
          <w:rFonts w:hint="eastAsia"/>
        </w:rPr>
        <w:t>、用户名称、</w:t>
      </w:r>
      <w:r w:rsidR="009334C3">
        <w:rPr>
          <w:rFonts w:hint="eastAsia"/>
        </w:rPr>
        <w:t>IP</w:t>
      </w:r>
      <w:r w:rsidR="009334C3">
        <w:rPr>
          <w:rFonts w:hint="eastAsia"/>
        </w:rPr>
        <w:t>属地、发布诈骗信息数量、用户活跃度、监测状态、操作等字段</w:t>
      </w:r>
      <w:r w:rsidR="00992CF4">
        <w:rPr>
          <w:rFonts w:hint="eastAsia"/>
        </w:rPr>
        <w:t>；近期诈骗人员活动走势则显示了本周内受监测的诈骗人员发布诈骗信息数量的趋势。</w:t>
      </w:r>
    </w:p>
    <w:p w14:paraId="0B2B353C" w14:textId="18B47355" w:rsidR="005F255A" w:rsidRDefault="005F255A">
      <w:pPr>
        <w:pPrChange w:id="1087" w:author="曹 好" w:date="2022-06-03T15:37:00Z">
          <w:pPr>
            <w:keepNext/>
            <w:spacing w:before="156"/>
            <w:ind w:firstLine="480"/>
          </w:pPr>
        </w:pPrChange>
      </w:pPr>
      <w:r>
        <w:rPr>
          <w:rFonts w:hint="eastAsia"/>
          <w:noProof/>
        </w:rPr>
        <mc:AlternateContent>
          <mc:Choice Requires="wpg">
            <w:drawing>
              <wp:inline distT="0" distB="0" distL="0" distR="0" wp14:anchorId="0EDBFAC3" wp14:editId="292BBDC5">
                <wp:extent cx="5600700" cy="3176905"/>
                <wp:effectExtent l="0" t="0" r="0" b="4445"/>
                <wp:docPr id="102" name="组合 102"/>
                <wp:cNvGraphicFramePr/>
                <a:graphic xmlns:a="http://schemas.openxmlformats.org/drawingml/2006/main">
                  <a:graphicData uri="http://schemas.microsoft.com/office/word/2010/wordprocessingGroup">
                    <wpg:wgp>
                      <wpg:cNvGrpSpPr/>
                      <wpg:grpSpPr>
                        <a:xfrm>
                          <a:off x="0" y="0"/>
                          <a:ext cx="5600700" cy="3176905"/>
                          <a:chOff x="0" y="0"/>
                          <a:chExt cx="5600700" cy="3177377"/>
                        </a:xfrm>
                      </wpg:grpSpPr>
                      <pic:pic xmlns:pic="http://schemas.openxmlformats.org/drawingml/2006/picture">
                        <pic:nvPicPr>
                          <pic:cNvPr id="99" name="图片 9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00700" cy="1592580"/>
                          </a:xfrm>
                          <a:prstGeom prst="rect">
                            <a:avLst/>
                          </a:prstGeom>
                        </pic:spPr>
                      </pic:pic>
                      <pic:pic xmlns:pic="http://schemas.openxmlformats.org/drawingml/2006/picture">
                        <pic:nvPicPr>
                          <pic:cNvPr id="101" name="图片 10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1498437"/>
                            <a:ext cx="5600700" cy="1678940"/>
                          </a:xfrm>
                          <a:prstGeom prst="rect">
                            <a:avLst/>
                          </a:prstGeom>
                        </pic:spPr>
                      </pic:pic>
                    </wpg:wgp>
                  </a:graphicData>
                </a:graphic>
              </wp:inline>
            </w:drawing>
          </mc:Choice>
          <mc:Fallback xmlns:oel="http://schemas.microsoft.com/office/2019/extlst">
            <w:pict>
              <v:group w14:anchorId="5DAC4CBC" id="组合 102" o:spid="_x0000_s1026" style="width:441pt;height:250.15pt;mso-position-horizontal-relative:char;mso-position-vertical-relative:line" coordsize="56007,3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">
                <v:shape id="图片 99" o:spid="_x0000_s1027" type="#_x0000_t75" style="position:absolute;width:560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">
                  <v:imagedata r:id="rId140" o:title=""/>
                </v:shape>
                <v:shape id="图片 101" o:spid="_x0000_s1028" type="#_x0000_t75" style="position:absolute;top:14984;width:56007;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">
                  <v:imagedata r:id="rId141" o:title=""/>
                </v:shape>
                <w10:anchorlock/>
              </v:group>
            </w:pict>
          </mc:Fallback>
        </mc:AlternateContent>
      </w:r>
    </w:p>
    <w:p w14:paraId="289D3795" w14:textId="4AD3BC2B" w:rsidR="004711B2" w:rsidRDefault="005F255A">
      <w:pPr>
        <w:pStyle w:val="a9"/>
        <w:spacing w:after="312"/>
        <w:pPrChange w:id="1088" w:author="曹 好" w:date="2022-06-03T15:37:00Z">
          <w:pPr>
            <w:pStyle w:val="a9"/>
            <w:spacing w:before="156" w:after="312"/>
            <w:ind w:firstLine="420"/>
          </w:pPr>
        </w:pPrChange>
      </w:pPr>
      <w:bookmarkStart w:id="1089" w:name="_Ref104671170"/>
      <w:r>
        <w:rPr>
          <w:rFonts w:hint="eastAsia"/>
        </w:rPr>
        <w:t>图</w:t>
      </w:r>
      <w:r>
        <w:rPr>
          <w:rFonts w:hint="eastAsia"/>
        </w:rPr>
        <w:t xml:space="preserve"> </w:t>
      </w:r>
      <w:ins w:id="109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09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092" w:author="曹 好" w:date="2022-06-06T00:50:00Z">
        <w:r w:rsidR="00166C1F">
          <w:rPr>
            <w:noProof/>
          </w:rPr>
          <w:t>45</w:t>
        </w:r>
      </w:ins>
      <w:ins w:id="1093" w:author="曹 好" w:date="2022-06-06T00:48:00Z">
        <w:r w:rsidR="00A50EBC">
          <w:fldChar w:fldCharType="end"/>
        </w:r>
      </w:ins>
      <w:del w:id="109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44</w:delText>
        </w:r>
        <w:r w:rsidR="00B23122" w:rsidDel="00AB2086">
          <w:fldChar w:fldCharType="end"/>
        </w:r>
      </w:del>
      <w:bookmarkEnd w:id="1089"/>
      <w:r>
        <w:t xml:space="preserve"> </w:t>
      </w:r>
      <w:r>
        <w:rPr>
          <w:rFonts w:hint="eastAsia"/>
        </w:rPr>
        <w:t>诈骗人员监测</w:t>
      </w:r>
      <w:r w:rsidR="005F4670">
        <w:rPr>
          <w:rFonts w:hint="eastAsia"/>
        </w:rPr>
        <w:t>页面</w:t>
      </w:r>
    </w:p>
    <w:p w14:paraId="03D9E2C1" w14:textId="3E2AF5B1" w:rsidR="00F943D2" w:rsidRPr="00F943D2" w:rsidRDefault="00F943D2">
      <w:pPr>
        <w:pPrChange w:id="1095" w:author="曹 好" w:date="2022-06-03T15:37:00Z">
          <w:pPr>
            <w:spacing w:before="156"/>
            <w:ind w:firstLine="480"/>
          </w:pPr>
        </w:pPrChange>
      </w:pPr>
      <w:r>
        <w:rPr>
          <w:rFonts w:hint="eastAsia"/>
        </w:rPr>
        <w:t>点击“添加监测人员”按钮，如</w:t>
      </w:r>
      <w:r w:rsidR="005666B6">
        <w:fldChar w:fldCharType="begin"/>
      </w:r>
      <w:r w:rsidR="005666B6">
        <w:instrText xml:space="preserve"> </w:instrText>
      </w:r>
      <w:r w:rsidR="005666B6">
        <w:rPr>
          <w:rFonts w:hint="eastAsia"/>
        </w:rPr>
        <w:instrText>REF _Ref104671533 \h</w:instrText>
      </w:r>
      <w:r w:rsidR="005666B6">
        <w:instrText xml:space="preserve"> </w:instrText>
      </w:r>
      <w:r w:rsidR="005666B6">
        <w:fldChar w:fldCharType="separate"/>
      </w:r>
      <w:ins w:id="109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46</w:t>
        </w:r>
      </w:ins>
      <w:del w:id="1097" w:author="曹 好" w:date="2022-06-03T16:35:00Z">
        <w:r w:rsidR="005666B6" w:rsidDel="00AB2086">
          <w:rPr>
            <w:rFonts w:hint="eastAsia"/>
          </w:rPr>
          <w:delText>图</w:delText>
        </w:r>
        <w:r w:rsidR="005666B6" w:rsidDel="00AB2086">
          <w:rPr>
            <w:rFonts w:hint="eastAsia"/>
          </w:rPr>
          <w:delText xml:space="preserve"> </w:delText>
        </w:r>
        <w:r w:rsidR="005666B6" w:rsidDel="00AB2086">
          <w:rPr>
            <w:noProof/>
          </w:rPr>
          <w:delText>2</w:delText>
        </w:r>
        <w:r w:rsidR="005666B6" w:rsidDel="00AB2086">
          <w:noBreakHyphen/>
        </w:r>
        <w:r w:rsidR="005666B6" w:rsidDel="00AB2086">
          <w:rPr>
            <w:noProof/>
          </w:rPr>
          <w:delText>41</w:delText>
        </w:r>
      </w:del>
      <w:r w:rsidR="005666B6">
        <w:fldChar w:fldCharType="end"/>
      </w:r>
      <w:r>
        <w:rPr>
          <w:rFonts w:hint="eastAsia"/>
        </w:rPr>
        <w:t>所示，会弹出一个弹窗，用于添加要监测的人员。</w:t>
      </w:r>
    </w:p>
    <w:p w14:paraId="3066BED6" w14:textId="68C79DD7" w:rsidR="00F943D2" w:rsidRDefault="00F943D2">
      <w:pPr>
        <w:pPrChange w:id="1098" w:author="曹 好" w:date="2022-06-03T15:37:00Z">
          <w:pPr>
            <w:keepNext/>
            <w:spacing w:before="156"/>
            <w:ind w:firstLine="480"/>
          </w:pPr>
        </w:pPrChange>
      </w:pPr>
      <w:r>
        <w:rPr>
          <w:noProof/>
        </w:rPr>
        <w:lastRenderedPageBreak/>
        <w:drawing>
          <wp:inline distT="0" distB="0" distL="0" distR="0" wp14:anchorId="0898129F" wp14:editId="7248A071">
            <wp:extent cx="5600700" cy="2849245"/>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0700" cy="2849245"/>
                    </a:xfrm>
                    <a:prstGeom prst="rect">
                      <a:avLst/>
                    </a:prstGeom>
                  </pic:spPr>
                </pic:pic>
              </a:graphicData>
            </a:graphic>
          </wp:inline>
        </w:drawing>
      </w:r>
    </w:p>
    <w:p w14:paraId="33CF6C2E" w14:textId="5E7F7259" w:rsidR="008F4F98" w:rsidRPr="004711B2" w:rsidRDefault="00F943D2">
      <w:pPr>
        <w:pStyle w:val="a9"/>
        <w:spacing w:after="312"/>
        <w:pPrChange w:id="1099" w:author="曹 好" w:date="2022-06-03T15:37:00Z">
          <w:pPr>
            <w:pStyle w:val="a9"/>
            <w:spacing w:before="156"/>
            <w:ind w:firstLine="420"/>
          </w:pPr>
        </w:pPrChange>
      </w:pPr>
      <w:bookmarkStart w:id="1100" w:name="_Ref104671533"/>
      <w:r>
        <w:rPr>
          <w:rFonts w:hint="eastAsia"/>
        </w:rPr>
        <w:t>图</w:t>
      </w:r>
      <w:r>
        <w:rPr>
          <w:rFonts w:hint="eastAsia"/>
        </w:rPr>
        <w:t xml:space="preserve"> </w:t>
      </w:r>
      <w:ins w:id="110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0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03" w:author="曹 好" w:date="2022-06-06T00:50:00Z">
        <w:r w:rsidR="00166C1F">
          <w:rPr>
            <w:noProof/>
          </w:rPr>
          <w:t>46</w:t>
        </w:r>
      </w:ins>
      <w:ins w:id="1104" w:author="曹 好" w:date="2022-06-06T00:48:00Z">
        <w:r w:rsidR="00A50EBC">
          <w:fldChar w:fldCharType="end"/>
        </w:r>
      </w:ins>
      <w:del w:id="110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45</w:delText>
        </w:r>
        <w:r w:rsidR="00B23122" w:rsidDel="00AB2086">
          <w:fldChar w:fldCharType="end"/>
        </w:r>
      </w:del>
      <w:bookmarkEnd w:id="1100"/>
      <w:r>
        <w:t xml:space="preserve"> </w:t>
      </w:r>
      <w:r>
        <w:rPr>
          <w:rFonts w:hint="eastAsia"/>
        </w:rPr>
        <w:t>添加监测人员</w:t>
      </w:r>
    </w:p>
    <w:p w14:paraId="1A69E824" w14:textId="4F4DE4C5" w:rsidR="00B80BC4" w:rsidRDefault="00B80BC4">
      <w:pPr>
        <w:pStyle w:val="4"/>
        <w:pPrChange w:id="1106" w:author="曹 好" w:date="2022-06-03T15:37:00Z">
          <w:pPr>
            <w:pStyle w:val="4"/>
            <w:spacing w:before="156"/>
            <w:ind w:firstLine="562"/>
          </w:pPr>
        </w:pPrChange>
      </w:pPr>
      <w:r w:rsidRPr="00C90960">
        <w:rPr>
          <w:rFonts w:hint="eastAsia"/>
        </w:rPr>
        <w:t>诈骗群体监测</w:t>
      </w:r>
    </w:p>
    <w:p w14:paraId="43FBA489" w14:textId="613C9174" w:rsidR="00B36D40" w:rsidRPr="00B36D40" w:rsidRDefault="00CC34BE">
      <w:pPr>
        <w:pPrChange w:id="1107"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_Ref104671605 \h</w:instrText>
      </w:r>
      <w:r>
        <w:instrText xml:space="preserve"> </w:instrText>
      </w:r>
      <w:r>
        <w:fldChar w:fldCharType="separate"/>
      </w:r>
      <w:ins w:id="110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47</w:t>
        </w:r>
      </w:ins>
      <w:del w:id="1109"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42</w:delText>
        </w:r>
      </w:del>
      <w:r>
        <w:fldChar w:fldCharType="end"/>
      </w:r>
      <w:r>
        <w:rPr>
          <w:rFonts w:hint="eastAsia"/>
        </w:rPr>
        <w:t>所示，诈骗群体监测由监测诈骗群体列表和近期诈骗群体活动走势构成。其中，监测诈骗群体列表展示了受监测的诈骗群体的详细信息，有群体</w:t>
      </w:r>
      <w:r>
        <w:rPr>
          <w:rFonts w:hint="eastAsia"/>
        </w:rPr>
        <w:t>I</w:t>
      </w:r>
      <w:r>
        <w:t>D</w:t>
      </w:r>
      <w:r>
        <w:rPr>
          <w:rFonts w:hint="eastAsia"/>
        </w:rPr>
        <w:t>、群体名称、所属诈骗类型、发布诈骗信息数量、群体活跃度、受监测状态和操作等字段；近期诈骗群体活动走势则显示了各个诈骗群体本周内发布诈骗信息数量的趋势。</w:t>
      </w:r>
    </w:p>
    <w:p w14:paraId="6639A867" w14:textId="71E8F30B" w:rsidR="00B36D40" w:rsidRDefault="00B36D40">
      <w:pPr>
        <w:pPrChange w:id="1110" w:author="曹 好" w:date="2022-06-03T15:37:00Z">
          <w:pPr>
            <w:keepNext/>
            <w:spacing w:before="156"/>
            <w:ind w:firstLine="480"/>
          </w:pPr>
        </w:pPrChange>
      </w:pPr>
      <w:r>
        <w:rPr>
          <w:noProof/>
        </w:rPr>
        <mc:AlternateContent>
          <mc:Choice Requires="wpg">
            <w:drawing>
              <wp:inline distT="0" distB="0" distL="0" distR="0" wp14:anchorId="11210531" wp14:editId="408E8D04">
                <wp:extent cx="5600700" cy="3145155"/>
                <wp:effectExtent l="0" t="0" r="0" b="0"/>
                <wp:docPr id="106" name="组合 106"/>
                <wp:cNvGraphicFramePr/>
                <a:graphic xmlns:a="http://schemas.openxmlformats.org/drawingml/2006/main">
                  <a:graphicData uri="http://schemas.microsoft.com/office/word/2010/wordprocessingGroup">
                    <wpg:wgp>
                      <wpg:cNvGrpSpPr/>
                      <wpg:grpSpPr>
                        <a:xfrm>
                          <a:off x="0" y="0"/>
                          <a:ext cx="5600700" cy="3145155"/>
                          <a:chOff x="0" y="0"/>
                          <a:chExt cx="5600700" cy="3145729"/>
                        </a:xfrm>
                      </wpg:grpSpPr>
                      <pic:pic xmlns:pic="http://schemas.openxmlformats.org/drawingml/2006/picture">
                        <pic:nvPicPr>
                          <pic:cNvPr id="104" name="图片 10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00700" cy="1539240"/>
                          </a:xfrm>
                          <a:prstGeom prst="rect">
                            <a:avLst/>
                          </a:prstGeom>
                        </pic:spPr>
                      </pic:pic>
                      <pic:pic xmlns:pic="http://schemas.openxmlformats.org/drawingml/2006/picture">
                        <pic:nvPicPr>
                          <pic:cNvPr id="105" name="图片 105"/>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1522034"/>
                            <a:ext cx="5600700" cy="1623695"/>
                          </a:xfrm>
                          <a:prstGeom prst="rect">
                            <a:avLst/>
                          </a:prstGeom>
                        </pic:spPr>
                      </pic:pic>
                    </wpg:wgp>
                  </a:graphicData>
                </a:graphic>
              </wp:inline>
            </w:drawing>
          </mc:Choice>
          <mc:Fallback xmlns:oel="http://schemas.microsoft.com/office/2019/extlst">
            <w:pict>
              <v:group w14:anchorId="4CC456F9" id="组合 106" o:spid="_x0000_s1026" style="width:441pt;height:247.65pt;mso-position-horizontal-relative:char;mso-position-vertical-relative:line" coordsize="56007,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">
                <v:shape id="图片 104" o:spid="_x0000_s1027" type="#_x0000_t75" style="position:absolute;width:56007;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">
                  <v:imagedata r:id="rId145" o:title=""/>
                </v:shape>
                <v:shape id="图片 105" o:spid="_x0000_s1028" type="#_x0000_t75" style="position:absolute;top:15220;width:56007;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">
                  <v:imagedata r:id="rId146" o:title=""/>
                </v:shape>
                <w10:anchorlock/>
              </v:group>
            </w:pict>
          </mc:Fallback>
        </mc:AlternateContent>
      </w:r>
    </w:p>
    <w:p w14:paraId="675AFBC0" w14:textId="23786282" w:rsidR="00FC097F" w:rsidRDefault="00B36D40">
      <w:pPr>
        <w:pStyle w:val="a9"/>
        <w:spacing w:after="312"/>
        <w:pPrChange w:id="1111" w:author="曹 好" w:date="2022-06-03T15:37:00Z">
          <w:pPr>
            <w:pStyle w:val="a9"/>
            <w:spacing w:before="156" w:after="312"/>
            <w:ind w:firstLine="420"/>
          </w:pPr>
        </w:pPrChange>
      </w:pPr>
      <w:bookmarkStart w:id="1112" w:name="_Ref104671605"/>
      <w:r>
        <w:rPr>
          <w:rFonts w:hint="eastAsia"/>
        </w:rPr>
        <w:t>图</w:t>
      </w:r>
      <w:r>
        <w:rPr>
          <w:rFonts w:hint="eastAsia"/>
        </w:rPr>
        <w:t xml:space="preserve"> </w:t>
      </w:r>
      <w:ins w:id="111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1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15" w:author="曹 好" w:date="2022-06-06T00:50:00Z">
        <w:r w:rsidR="00166C1F">
          <w:rPr>
            <w:noProof/>
          </w:rPr>
          <w:t>47</w:t>
        </w:r>
      </w:ins>
      <w:ins w:id="1116" w:author="曹 好" w:date="2022-06-06T00:48:00Z">
        <w:r w:rsidR="00A50EBC">
          <w:fldChar w:fldCharType="end"/>
        </w:r>
      </w:ins>
      <w:del w:id="111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46</w:delText>
        </w:r>
        <w:r w:rsidR="00B23122" w:rsidDel="00AB2086">
          <w:fldChar w:fldCharType="end"/>
        </w:r>
      </w:del>
      <w:bookmarkEnd w:id="1112"/>
      <w:r>
        <w:t xml:space="preserve"> </w:t>
      </w:r>
      <w:r>
        <w:rPr>
          <w:rFonts w:hint="eastAsia"/>
        </w:rPr>
        <w:t>诈骗群体监测页面</w:t>
      </w:r>
    </w:p>
    <w:p w14:paraId="30C6B2A7" w14:textId="1A82E515" w:rsidR="00B13CD2" w:rsidRDefault="00B13CD2">
      <w:pPr>
        <w:pPrChange w:id="1118" w:author="曹 好" w:date="2022-06-03T15:37:00Z">
          <w:pPr>
            <w:spacing w:before="156"/>
            <w:ind w:firstLine="480"/>
          </w:pPr>
        </w:pPrChange>
      </w:pPr>
      <w:r>
        <w:lastRenderedPageBreak/>
        <w:tab/>
      </w:r>
      <w:r w:rsidR="00373FA4">
        <w:rPr>
          <w:rFonts w:hint="eastAsia"/>
        </w:rPr>
        <w:t>如所示，</w:t>
      </w:r>
      <w:r>
        <w:rPr>
          <w:rFonts w:hint="eastAsia"/>
        </w:rPr>
        <w:t>点击“添加监测群体”按钮，则会弹出一个</w:t>
      </w:r>
      <w:proofErr w:type="gramStart"/>
      <w:r>
        <w:rPr>
          <w:rFonts w:hint="eastAsia"/>
        </w:rPr>
        <w:t>弹窗用于</w:t>
      </w:r>
      <w:proofErr w:type="gramEnd"/>
      <w:r>
        <w:rPr>
          <w:rFonts w:hint="eastAsia"/>
        </w:rPr>
        <w:t>添加要监测的群体。</w:t>
      </w:r>
    </w:p>
    <w:p w14:paraId="27E74731" w14:textId="51730665" w:rsidR="00CC36D1" w:rsidRDefault="00373FA4">
      <w:pPr>
        <w:pPrChange w:id="1119" w:author="曹 好" w:date="2022-06-03T15:37:00Z">
          <w:pPr>
            <w:keepNext/>
            <w:spacing w:before="156"/>
            <w:ind w:firstLine="480"/>
          </w:pPr>
        </w:pPrChange>
      </w:pPr>
      <w:r>
        <w:rPr>
          <w:noProof/>
        </w:rPr>
        <w:drawing>
          <wp:inline distT="0" distB="0" distL="0" distR="0" wp14:anchorId="4AB139CE" wp14:editId="41513A79">
            <wp:extent cx="5600700" cy="2837815"/>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00700" cy="2837815"/>
                    </a:xfrm>
                    <a:prstGeom prst="rect">
                      <a:avLst/>
                    </a:prstGeom>
                  </pic:spPr>
                </pic:pic>
              </a:graphicData>
            </a:graphic>
          </wp:inline>
        </w:drawing>
      </w:r>
    </w:p>
    <w:p w14:paraId="75C59A64" w14:textId="4BBEB4E6" w:rsidR="00B36D40" w:rsidRPr="00FC097F" w:rsidRDefault="00CC36D1">
      <w:pPr>
        <w:pStyle w:val="a9"/>
        <w:spacing w:after="312"/>
        <w:pPrChange w:id="1120" w:author="曹 好" w:date="2022-06-03T15:37:00Z">
          <w:pPr>
            <w:pStyle w:val="a9"/>
            <w:spacing w:before="156"/>
            <w:ind w:firstLine="420"/>
          </w:pPr>
        </w:pPrChange>
      </w:pPr>
      <w:r>
        <w:rPr>
          <w:rFonts w:hint="eastAsia"/>
        </w:rPr>
        <w:t>图</w:t>
      </w:r>
      <w:r>
        <w:rPr>
          <w:rFonts w:hint="eastAsia"/>
        </w:rPr>
        <w:t xml:space="preserve"> </w:t>
      </w:r>
      <w:ins w:id="112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2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23" w:author="曹 好" w:date="2022-06-06T00:50:00Z">
        <w:r w:rsidR="00166C1F">
          <w:rPr>
            <w:noProof/>
          </w:rPr>
          <w:t>48</w:t>
        </w:r>
      </w:ins>
      <w:ins w:id="1124" w:author="曹 好" w:date="2022-06-06T00:48:00Z">
        <w:r w:rsidR="00A50EBC">
          <w:fldChar w:fldCharType="end"/>
        </w:r>
      </w:ins>
      <w:del w:id="112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47</w:delText>
        </w:r>
        <w:r w:rsidR="00B23122" w:rsidDel="00AB2086">
          <w:fldChar w:fldCharType="end"/>
        </w:r>
      </w:del>
      <w:r>
        <w:t xml:space="preserve"> </w:t>
      </w:r>
      <w:r>
        <w:rPr>
          <w:rFonts w:hint="eastAsia"/>
        </w:rPr>
        <w:t>添加监测群体</w:t>
      </w:r>
    </w:p>
    <w:p w14:paraId="7E9FEDFD" w14:textId="5BB5D463" w:rsidR="00A746DE" w:rsidRDefault="00A746DE">
      <w:pPr>
        <w:pStyle w:val="3"/>
        <w:pPrChange w:id="1126" w:author="曹 好" w:date="2022-06-03T15:37:00Z">
          <w:pPr>
            <w:pStyle w:val="3"/>
            <w:spacing w:before="156"/>
            <w:ind w:firstLine="562"/>
          </w:pPr>
        </w:pPrChange>
      </w:pPr>
      <w:r>
        <w:rPr>
          <w:rFonts w:hint="eastAsia"/>
        </w:rPr>
        <w:t>系统管理模块</w:t>
      </w:r>
    </w:p>
    <w:p w14:paraId="69A1BCCB" w14:textId="20E527D0" w:rsidR="00B80BC4" w:rsidRDefault="00B80BC4">
      <w:pPr>
        <w:pStyle w:val="4"/>
        <w:pPrChange w:id="1127" w:author="曹 好" w:date="2022-06-03T15:37:00Z">
          <w:pPr>
            <w:pStyle w:val="4"/>
            <w:spacing w:before="156"/>
            <w:ind w:firstLine="562"/>
          </w:pPr>
        </w:pPrChange>
      </w:pPr>
      <w:r w:rsidRPr="00C90960">
        <w:rPr>
          <w:rFonts w:hint="eastAsia"/>
        </w:rPr>
        <w:t>对话机器人管理</w:t>
      </w:r>
    </w:p>
    <w:p w14:paraId="12350F36" w14:textId="7EBCA141" w:rsidR="000F3572" w:rsidRPr="000F3572" w:rsidRDefault="000F3572">
      <w:pPr>
        <w:pPrChange w:id="1128"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_Ref104671816 \h</w:instrText>
      </w:r>
      <w:r>
        <w:instrText xml:space="preserve"> </w:instrText>
      </w:r>
      <w:r>
        <w:fldChar w:fldCharType="separate"/>
      </w:r>
      <w:ins w:id="112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49</w:t>
        </w:r>
      </w:ins>
      <w:del w:id="1130"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43</w:delText>
        </w:r>
      </w:del>
      <w:r>
        <w:fldChar w:fldCharType="end"/>
      </w:r>
      <w:r>
        <w:rPr>
          <w:rFonts w:hint="eastAsia"/>
        </w:rPr>
        <w:t>所示，对话机器人管理页面显示了机器人总数、对话人员数、发现情报数。使用者可以从环形图中清楚地看到</w:t>
      </w:r>
      <w:r>
        <w:rPr>
          <w:rFonts w:hint="eastAsia"/>
        </w:rPr>
        <w:t>Q</w:t>
      </w:r>
      <w:r>
        <w:t>Q</w:t>
      </w:r>
      <w:r>
        <w:rPr>
          <w:rFonts w:hint="eastAsia"/>
        </w:rPr>
        <w:t>和</w:t>
      </w:r>
      <w:proofErr w:type="gramStart"/>
      <w:r>
        <w:rPr>
          <w:rFonts w:hint="eastAsia"/>
        </w:rPr>
        <w:t>微博这</w:t>
      </w:r>
      <w:proofErr w:type="gramEnd"/>
      <w:r>
        <w:rPr>
          <w:rFonts w:hint="eastAsia"/>
        </w:rPr>
        <w:t>两个平台发现情报的占比。</w:t>
      </w:r>
      <w:r w:rsidR="001C4E56">
        <w:rPr>
          <w:rFonts w:hint="eastAsia"/>
        </w:rPr>
        <w:t>机器人列表则显示了机器人的详细信息，包括</w:t>
      </w:r>
      <w:r w:rsidR="001C4E56">
        <w:rPr>
          <w:rFonts w:hint="eastAsia"/>
        </w:rPr>
        <w:t>I</w:t>
      </w:r>
      <w:r w:rsidR="001C4E56">
        <w:t>D</w:t>
      </w:r>
      <w:r w:rsidR="001C4E56">
        <w:rPr>
          <w:rFonts w:hint="eastAsia"/>
        </w:rPr>
        <w:t>、机器人名称、平台、运行状态、创建时间。</w:t>
      </w:r>
    </w:p>
    <w:p w14:paraId="4211A9BA" w14:textId="5948E60D" w:rsidR="005800E1" w:rsidRDefault="005800E1">
      <w:pPr>
        <w:pPrChange w:id="1131" w:author="曹 好" w:date="2022-06-03T15:37:00Z">
          <w:pPr>
            <w:keepNext/>
            <w:spacing w:before="156"/>
            <w:ind w:firstLine="480"/>
          </w:pPr>
        </w:pPrChange>
      </w:pPr>
      <w:r>
        <w:rPr>
          <w:noProof/>
        </w:rPr>
        <w:drawing>
          <wp:inline distT="0" distB="0" distL="0" distR="0" wp14:anchorId="2DCEB8DD" wp14:editId="1FC92FDB">
            <wp:extent cx="5600700" cy="2875915"/>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00700" cy="2875915"/>
                    </a:xfrm>
                    <a:prstGeom prst="rect">
                      <a:avLst/>
                    </a:prstGeom>
                  </pic:spPr>
                </pic:pic>
              </a:graphicData>
            </a:graphic>
          </wp:inline>
        </w:drawing>
      </w:r>
    </w:p>
    <w:p w14:paraId="7A9CEAEE" w14:textId="7308BF19" w:rsidR="005800E1" w:rsidRDefault="005800E1">
      <w:pPr>
        <w:pStyle w:val="a9"/>
        <w:spacing w:after="312"/>
        <w:pPrChange w:id="1132" w:author="曹 好" w:date="2022-06-03T15:37:00Z">
          <w:pPr>
            <w:pStyle w:val="a9"/>
            <w:spacing w:before="156"/>
            <w:ind w:firstLine="420"/>
          </w:pPr>
        </w:pPrChange>
      </w:pPr>
      <w:bookmarkStart w:id="1133" w:name="_Ref104671816"/>
      <w:r>
        <w:rPr>
          <w:rFonts w:hint="eastAsia"/>
        </w:rPr>
        <w:lastRenderedPageBreak/>
        <w:t>图</w:t>
      </w:r>
      <w:r>
        <w:rPr>
          <w:rFonts w:hint="eastAsia"/>
        </w:rPr>
        <w:t xml:space="preserve"> </w:t>
      </w:r>
      <w:ins w:id="113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3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36" w:author="曹 好" w:date="2022-06-06T00:50:00Z">
        <w:r w:rsidR="00166C1F">
          <w:rPr>
            <w:noProof/>
          </w:rPr>
          <w:t>49</w:t>
        </w:r>
      </w:ins>
      <w:ins w:id="1137" w:author="曹 好" w:date="2022-06-06T00:48:00Z">
        <w:r w:rsidR="00A50EBC">
          <w:fldChar w:fldCharType="end"/>
        </w:r>
      </w:ins>
      <w:del w:id="113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48</w:delText>
        </w:r>
        <w:r w:rsidR="00B23122" w:rsidDel="00AB2086">
          <w:fldChar w:fldCharType="end"/>
        </w:r>
      </w:del>
      <w:bookmarkEnd w:id="1133"/>
      <w:r>
        <w:rPr>
          <w:rFonts w:hint="eastAsia"/>
        </w:rPr>
        <w:t>对话机器人管理页面</w:t>
      </w:r>
    </w:p>
    <w:p w14:paraId="3548A79B" w14:textId="30C92DB8" w:rsidR="00B80BC4" w:rsidRDefault="00B80BC4">
      <w:pPr>
        <w:pStyle w:val="4"/>
        <w:pPrChange w:id="1139" w:author="曹 好" w:date="2022-06-03T15:37:00Z">
          <w:pPr>
            <w:pStyle w:val="4"/>
            <w:spacing w:before="156"/>
            <w:ind w:firstLine="562"/>
          </w:pPr>
        </w:pPrChange>
      </w:pPr>
      <w:r w:rsidRPr="00C90960">
        <w:rPr>
          <w:rFonts w:hint="eastAsia"/>
        </w:rPr>
        <w:t>爬虫管理</w:t>
      </w:r>
    </w:p>
    <w:p w14:paraId="30EBAE88" w14:textId="3EB26637" w:rsidR="00C914A2" w:rsidRPr="00C914A2" w:rsidRDefault="00C914A2">
      <w:pPr>
        <w:pPrChange w:id="1140"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_Ref104673017 \h</w:instrText>
      </w:r>
      <w:r>
        <w:instrText xml:space="preserve"> </w:instrText>
      </w:r>
      <w:r>
        <w:fldChar w:fldCharType="separate"/>
      </w:r>
      <w:ins w:id="1141"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50</w:t>
        </w:r>
      </w:ins>
      <w:del w:id="1142"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45</w:delText>
        </w:r>
      </w:del>
      <w:r>
        <w:fldChar w:fldCharType="end"/>
      </w:r>
      <w:r>
        <w:rPr>
          <w:rFonts w:hint="eastAsia"/>
        </w:rPr>
        <w:t>所示，爬虫管理界面由项目列表、爬虫列表组成。项目列表显示了</w:t>
      </w:r>
      <w:proofErr w:type="gramStart"/>
      <w:r>
        <w:rPr>
          <w:rFonts w:hint="eastAsia"/>
        </w:rPr>
        <w:t>爬虫爬取的</w:t>
      </w:r>
      <w:proofErr w:type="gramEnd"/>
      <w:r>
        <w:rPr>
          <w:rFonts w:hint="eastAsia"/>
        </w:rPr>
        <w:t>项目</w:t>
      </w:r>
    </w:p>
    <w:p w14:paraId="27AB72A0" w14:textId="15188B82" w:rsidR="00F36F75" w:rsidRDefault="00F36F75">
      <w:pPr>
        <w:pPrChange w:id="1143" w:author="曹 好" w:date="2022-06-03T15:37:00Z">
          <w:pPr>
            <w:keepNext/>
            <w:spacing w:before="156"/>
            <w:ind w:firstLine="480"/>
          </w:pPr>
        </w:pPrChange>
      </w:pPr>
      <w:r>
        <w:rPr>
          <w:noProof/>
        </w:rPr>
        <w:drawing>
          <wp:inline distT="0" distB="0" distL="0" distR="0" wp14:anchorId="79EFD727" wp14:editId="18E8F695">
            <wp:extent cx="5600700" cy="283083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0700" cy="2830830"/>
                    </a:xfrm>
                    <a:prstGeom prst="rect">
                      <a:avLst/>
                    </a:prstGeom>
                  </pic:spPr>
                </pic:pic>
              </a:graphicData>
            </a:graphic>
          </wp:inline>
        </w:drawing>
      </w:r>
    </w:p>
    <w:p w14:paraId="283B1A52" w14:textId="189E0127" w:rsidR="005800E1" w:rsidRPr="005800E1" w:rsidRDefault="00F36F75">
      <w:pPr>
        <w:pStyle w:val="a9"/>
        <w:spacing w:after="312"/>
        <w:pPrChange w:id="1144" w:author="曹 好" w:date="2022-06-03T15:37:00Z">
          <w:pPr>
            <w:pStyle w:val="a9"/>
            <w:spacing w:before="156"/>
            <w:ind w:firstLine="420"/>
          </w:pPr>
        </w:pPrChange>
      </w:pPr>
      <w:bookmarkStart w:id="1145" w:name="_Ref104673017"/>
      <w:r>
        <w:rPr>
          <w:rFonts w:hint="eastAsia"/>
        </w:rPr>
        <w:t>图</w:t>
      </w:r>
      <w:r>
        <w:rPr>
          <w:rFonts w:hint="eastAsia"/>
        </w:rPr>
        <w:t xml:space="preserve"> </w:t>
      </w:r>
      <w:ins w:id="114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4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48" w:author="曹 好" w:date="2022-06-06T00:50:00Z">
        <w:r w:rsidR="00166C1F">
          <w:rPr>
            <w:noProof/>
          </w:rPr>
          <w:t>50</w:t>
        </w:r>
      </w:ins>
      <w:ins w:id="1149" w:author="曹 好" w:date="2022-06-06T00:48:00Z">
        <w:r w:rsidR="00A50EBC">
          <w:fldChar w:fldCharType="end"/>
        </w:r>
      </w:ins>
      <w:del w:id="115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49</w:delText>
        </w:r>
        <w:r w:rsidR="00B23122" w:rsidDel="00AB2086">
          <w:fldChar w:fldCharType="end"/>
        </w:r>
      </w:del>
      <w:bookmarkEnd w:id="1145"/>
      <w:r>
        <w:t xml:space="preserve"> </w:t>
      </w:r>
      <w:r>
        <w:rPr>
          <w:rFonts w:hint="eastAsia"/>
        </w:rPr>
        <w:t>爬虫管理页面</w:t>
      </w:r>
    </w:p>
    <w:p w14:paraId="1821BC3E" w14:textId="34D32987" w:rsidR="00A746DE" w:rsidRDefault="00A746DE">
      <w:pPr>
        <w:pStyle w:val="3"/>
        <w:pPrChange w:id="1151" w:author="曹 好" w:date="2022-06-03T15:37:00Z">
          <w:pPr>
            <w:pStyle w:val="3"/>
            <w:spacing w:before="156"/>
            <w:ind w:firstLine="562"/>
          </w:pPr>
        </w:pPrChange>
      </w:pPr>
      <w:r>
        <w:rPr>
          <w:rFonts w:hint="eastAsia"/>
        </w:rPr>
        <w:t>人员管理功能</w:t>
      </w:r>
    </w:p>
    <w:p w14:paraId="23ECF29E" w14:textId="722D439C" w:rsidR="00B80BC4" w:rsidRDefault="00B80BC4">
      <w:pPr>
        <w:pStyle w:val="4"/>
        <w:pPrChange w:id="1152" w:author="曹 好" w:date="2022-06-03T15:37:00Z">
          <w:pPr>
            <w:pStyle w:val="4"/>
            <w:spacing w:before="156"/>
            <w:ind w:firstLine="562"/>
          </w:pPr>
        </w:pPrChange>
      </w:pPr>
      <w:r w:rsidRPr="00C90960">
        <w:rPr>
          <w:rFonts w:hint="eastAsia"/>
        </w:rPr>
        <w:t>用户管理</w:t>
      </w:r>
    </w:p>
    <w:p w14:paraId="4D879C13" w14:textId="09E5450D" w:rsidR="0097096E" w:rsidRPr="0097096E" w:rsidRDefault="00670D90">
      <w:pPr>
        <w:pPrChange w:id="1153"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_Ref104673875 \h</w:instrText>
      </w:r>
      <w:r>
        <w:instrText xml:space="preserve"> </w:instrText>
      </w:r>
      <w:r>
        <w:fldChar w:fldCharType="separate"/>
      </w:r>
      <w:ins w:id="1154"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51</w:t>
        </w:r>
      </w:ins>
      <w:del w:id="1155"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46</w:delText>
        </w:r>
      </w:del>
      <w:r>
        <w:fldChar w:fldCharType="end"/>
      </w:r>
      <w:r>
        <w:rPr>
          <w:rFonts w:hint="eastAsia"/>
        </w:rPr>
        <w:t>所示，用户管理</w:t>
      </w:r>
      <w:r w:rsidR="006E6C27">
        <w:rPr>
          <w:rFonts w:hint="eastAsia"/>
        </w:rPr>
        <w:t>界面用于管理使用本系统的用户账号，</w:t>
      </w:r>
      <w:r w:rsidR="00B75543">
        <w:rPr>
          <w:rFonts w:hint="eastAsia"/>
        </w:rPr>
        <w:t>账号类型主要分为管理员和普通用户。管理员是指具有用户管理权限以及查看用户详细敏感信息的权限的用户，而普通用户只能查看数据大屏，不能管理用户，也不能查看用户详细敏感信息。</w:t>
      </w:r>
      <w:r w:rsidR="002036B0">
        <w:rPr>
          <w:rFonts w:hint="eastAsia"/>
        </w:rPr>
        <w:t>用户管理列表由序号、姓名、权限、是否启用、操作等字段构成。其中，管理员可以修改账号的权限和是否启用。</w:t>
      </w:r>
    </w:p>
    <w:p w14:paraId="04192F09" w14:textId="3F7CAE90" w:rsidR="00F36F75" w:rsidRDefault="00F36F75">
      <w:pPr>
        <w:pPrChange w:id="1156" w:author="曹 好" w:date="2022-06-03T15:37:00Z">
          <w:pPr>
            <w:keepNext/>
            <w:spacing w:before="156"/>
            <w:ind w:firstLine="480"/>
          </w:pPr>
        </w:pPrChange>
      </w:pPr>
      <w:r>
        <w:rPr>
          <w:noProof/>
        </w:rPr>
        <w:lastRenderedPageBreak/>
        <w:drawing>
          <wp:inline distT="0" distB="0" distL="0" distR="0" wp14:anchorId="10B1F1CF" wp14:editId="627E507A">
            <wp:extent cx="5600700" cy="21031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0700" cy="2103120"/>
                    </a:xfrm>
                    <a:prstGeom prst="rect">
                      <a:avLst/>
                    </a:prstGeom>
                  </pic:spPr>
                </pic:pic>
              </a:graphicData>
            </a:graphic>
          </wp:inline>
        </w:drawing>
      </w:r>
    </w:p>
    <w:p w14:paraId="2198E6FD" w14:textId="08718209" w:rsidR="00F36F75" w:rsidRDefault="00F36F75">
      <w:pPr>
        <w:pStyle w:val="a9"/>
        <w:spacing w:after="312"/>
        <w:pPrChange w:id="1157" w:author="曹 好" w:date="2022-06-03T15:37:00Z">
          <w:pPr>
            <w:pStyle w:val="a9"/>
            <w:spacing w:before="156" w:after="312"/>
            <w:ind w:firstLine="420"/>
          </w:pPr>
        </w:pPrChange>
      </w:pPr>
      <w:bookmarkStart w:id="1158" w:name="_Ref104673875"/>
      <w:r>
        <w:rPr>
          <w:rFonts w:hint="eastAsia"/>
        </w:rPr>
        <w:t>图</w:t>
      </w:r>
      <w:r>
        <w:rPr>
          <w:rFonts w:hint="eastAsia"/>
        </w:rPr>
        <w:t xml:space="preserve"> </w:t>
      </w:r>
      <w:ins w:id="1159"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60"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61" w:author="曹 好" w:date="2022-06-06T00:50:00Z">
        <w:r w:rsidR="00166C1F">
          <w:rPr>
            <w:noProof/>
          </w:rPr>
          <w:t>51</w:t>
        </w:r>
      </w:ins>
      <w:ins w:id="1162" w:author="曹 好" w:date="2022-06-06T00:48:00Z">
        <w:r w:rsidR="00A50EBC">
          <w:fldChar w:fldCharType="end"/>
        </w:r>
      </w:ins>
      <w:del w:id="1163"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50</w:delText>
        </w:r>
        <w:r w:rsidR="00B23122" w:rsidDel="00AB2086">
          <w:fldChar w:fldCharType="end"/>
        </w:r>
      </w:del>
      <w:bookmarkEnd w:id="1158"/>
      <w:r>
        <w:t xml:space="preserve"> </w:t>
      </w:r>
      <w:r>
        <w:rPr>
          <w:rFonts w:hint="eastAsia"/>
        </w:rPr>
        <w:t>用户管理</w:t>
      </w:r>
    </w:p>
    <w:p w14:paraId="10D178E9" w14:textId="41E31DFF" w:rsidR="000708F1" w:rsidRPr="000708F1" w:rsidRDefault="000708F1">
      <w:pPr>
        <w:pPrChange w:id="1164" w:author="曹 好" w:date="2022-06-03T15:37:00Z">
          <w:pPr>
            <w:spacing w:before="156"/>
            <w:ind w:firstLine="480"/>
          </w:pPr>
        </w:pPrChange>
      </w:pPr>
      <w:r>
        <w:rPr>
          <w:rFonts w:hint="eastAsia"/>
        </w:rPr>
        <w:t>在操作字段中，点击第一个按钮，跳转到用户详细信息页面；点击第二个按钮，跳转到修改密码页面（如</w:t>
      </w:r>
      <w:r>
        <w:fldChar w:fldCharType="begin"/>
      </w:r>
      <w:r>
        <w:instrText xml:space="preserve"> </w:instrText>
      </w:r>
      <w:r>
        <w:rPr>
          <w:rFonts w:hint="eastAsia"/>
        </w:rPr>
        <w:instrText>REF _Ref104815159 \h</w:instrText>
      </w:r>
      <w:r>
        <w:instrText xml:space="preserve"> </w:instrText>
      </w:r>
      <w:r>
        <w:fldChar w:fldCharType="separate"/>
      </w:r>
      <w:ins w:id="1165"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52</w:t>
        </w:r>
      </w:ins>
      <w:del w:id="1166"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47</w:delText>
        </w:r>
      </w:del>
      <w:r>
        <w:fldChar w:fldCharType="end"/>
      </w:r>
      <w:r>
        <w:rPr>
          <w:rFonts w:hint="eastAsia"/>
        </w:rPr>
        <w:t>所示）</w:t>
      </w:r>
      <w:r w:rsidR="00A12123">
        <w:rPr>
          <w:rFonts w:hint="eastAsia"/>
        </w:rPr>
        <w:t>。</w:t>
      </w:r>
    </w:p>
    <w:p w14:paraId="7311A0E0" w14:textId="6F7820BD" w:rsidR="00F36F75" w:rsidRDefault="00F36F75">
      <w:pPr>
        <w:pPrChange w:id="1167" w:author="曹 好" w:date="2022-06-03T15:37:00Z">
          <w:pPr>
            <w:keepNext/>
            <w:spacing w:before="156"/>
            <w:ind w:firstLine="480"/>
            <w:jc w:val="center"/>
          </w:pPr>
        </w:pPrChange>
      </w:pPr>
      <w:r>
        <w:rPr>
          <w:noProof/>
        </w:rPr>
        <w:drawing>
          <wp:inline distT="0" distB="0" distL="0" distR="0" wp14:anchorId="47B47835" wp14:editId="4FD059D0">
            <wp:extent cx="5600700" cy="2448232"/>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8181"/>
                    <a:stretch/>
                  </pic:blipFill>
                  <pic:spPr bwMode="auto">
                    <a:xfrm>
                      <a:off x="0" y="0"/>
                      <a:ext cx="5600700" cy="2448232"/>
                    </a:xfrm>
                    <a:prstGeom prst="rect">
                      <a:avLst/>
                    </a:prstGeom>
                    <a:ln>
                      <a:noFill/>
                    </a:ln>
                    <a:extLst>
                      <a:ext uri="{53640926-AAD7-44D8-BBD7-CCE9431645EC}">
                        <a14:shadowObscured xmlns:a14="http://schemas.microsoft.com/office/drawing/2010/main"/>
                      </a:ext>
                    </a:extLst>
                  </pic:spPr>
                </pic:pic>
              </a:graphicData>
            </a:graphic>
          </wp:inline>
        </w:drawing>
      </w:r>
    </w:p>
    <w:p w14:paraId="5D2DC81B" w14:textId="44FFF536" w:rsidR="00F36F75" w:rsidRDefault="00F36F75">
      <w:pPr>
        <w:pStyle w:val="a9"/>
        <w:spacing w:after="312"/>
        <w:pPrChange w:id="1168" w:author="曹 好" w:date="2022-06-03T15:37:00Z">
          <w:pPr>
            <w:pStyle w:val="a9"/>
            <w:spacing w:before="156" w:after="312"/>
            <w:ind w:firstLine="420"/>
          </w:pPr>
        </w:pPrChange>
      </w:pPr>
      <w:bookmarkStart w:id="1169" w:name="_Ref104815159"/>
      <w:r>
        <w:rPr>
          <w:rFonts w:hint="eastAsia"/>
        </w:rPr>
        <w:t>图</w:t>
      </w:r>
      <w:r>
        <w:rPr>
          <w:rFonts w:hint="eastAsia"/>
        </w:rPr>
        <w:t xml:space="preserve"> </w:t>
      </w:r>
      <w:ins w:id="1170"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71"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72" w:author="曹 好" w:date="2022-06-06T00:50:00Z">
        <w:r w:rsidR="00166C1F">
          <w:rPr>
            <w:noProof/>
          </w:rPr>
          <w:t>52</w:t>
        </w:r>
      </w:ins>
      <w:ins w:id="1173" w:author="曹 好" w:date="2022-06-06T00:48:00Z">
        <w:r w:rsidR="00A50EBC">
          <w:fldChar w:fldCharType="end"/>
        </w:r>
      </w:ins>
      <w:del w:id="1174"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51</w:delText>
        </w:r>
        <w:r w:rsidR="00B23122" w:rsidDel="00AB2086">
          <w:fldChar w:fldCharType="end"/>
        </w:r>
      </w:del>
      <w:bookmarkEnd w:id="1169"/>
      <w:r>
        <w:t xml:space="preserve"> </w:t>
      </w:r>
      <w:r>
        <w:rPr>
          <w:rFonts w:hint="eastAsia"/>
        </w:rPr>
        <w:t>修改密码</w:t>
      </w:r>
    </w:p>
    <w:p w14:paraId="536430E9" w14:textId="3D70F6FF" w:rsidR="006D3122" w:rsidRPr="006D3122" w:rsidRDefault="00D508FC">
      <w:pPr>
        <w:pPrChange w:id="1175"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_Ref104815237 \h</w:instrText>
      </w:r>
      <w:r>
        <w:instrText xml:space="preserve"> </w:instrText>
      </w:r>
      <w:r>
        <w:fldChar w:fldCharType="separate"/>
      </w:r>
      <w:ins w:id="1176"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53</w:t>
        </w:r>
      </w:ins>
      <w:del w:id="1177"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48</w:delText>
        </w:r>
      </w:del>
      <w:r>
        <w:fldChar w:fldCharType="end"/>
      </w:r>
      <w:r>
        <w:rPr>
          <w:rFonts w:hint="eastAsia"/>
        </w:rPr>
        <w:t>所示，</w:t>
      </w:r>
      <w:r w:rsidR="0077139B">
        <w:rPr>
          <w:rFonts w:hint="eastAsia"/>
        </w:rPr>
        <w:t>第三个按钮用于删除用户，点击后，</w:t>
      </w:r>
      <w:proofErr w:type="gramStart"/>
      <w:r w:rsidR="0077139B">
        <w:rPr>
          <w:rFonts w:hint="eastAsia"/>
        </w:rPr>
        <w:t>弹出弹窗提醒</w:t>
      </w:r>
      <w:proofErr w:type="gramEnd"/>
      <w:r w:rsidR="0077139B">
        <w:rPr>
          <w:rFonts w:hint="eastAsia"/>
        </w:rPr>
        <w:t>“是否删除？”，点击确定后</w:t>
      </w:r>
      <w:r>
        <w:rPr>
          <w:rFonts w:hint="eastAsia"/>
        </w:rPr>
        <w:t>（如</w:t>
      </w:r>
      <w:r>
        <w:fldChar w:fldCharType="begin"/>
      </w:r>
      <w:r>
        <w:instrText xml:space="preserve"> </w:instrText>
      </w:r>
      <w:r>
        <w:rPr>
          <w:rFonts w:hint="eastAsia"/>
        </w:rPr>
        <w:instrText>REF _Ref104815247 \h</w:instrText>
      </w:r>
      <w:r>
        <w:instrText xml:space="preserve"> </w:instrText>
      </w:r>
      <w:r>
        <w:fldChar w:fldCharType="separate"/>
      </w:r>
      <w:ins w:id="1178"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54</w:t>
        </w:r>
      </w:ins>
      <w:del w:id="1179"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49</w:delText>
        </w:r>
      </w:del>
      <w:r>
        <w:fldChar w:fldCharType="end"/>
      </w:r>
      <w:r>
        <w:rPr>
          <w:rFonts w:hint="eastAsia"/>
        </w:rPr>
        <w:t>所示）</w:t>
      </w:r>
      <w:r w:rsidR="0077139B">
        <w:rPr>
          <w:rFonts w:hint="eastAsia"/>
        </w:rPr>
        <w:t>，用户删除成功。</w:t>
      </w:r>
    </w:p>
    <w:p w14:paraId="631E8A05" w14:textId="4A63B8B3" w:rsidR="00F36F75" w:rsidRDefault="00F36F75">
      <w:pPr>
        <w:pPrChange w:id="1180" w:author="曹 好" w:date="2022-06-03T15:37:00Z">
          <w:pPr>
            <w:keepNext/>
            <w:spacing w:before="156"/>
            <w:ind w:firstLine="480"/>
            <w:jc w:val="center"/>
          </w:pPr>
        </w:pPrChange>
      </w:pPr>
      <w:r>
        <w:rPr>
          <w:noProof/>
        </w:rPr>
        <w:lastRenderedPageBreak/>
        <w:drawing>
          <wp:inline distT="0" distB="0" distL="0" distR="0" wp14:anchorId="747B9D76" wp14:editId="20704B8F">
            <wp:extent cx="5600700" cy="25558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0700" cy="2555875"/>
                    </a:xfrm>
                    <a:prstGeom prst="rect">
                      <a:avLst/>
                    </a:prstGeom>
                  </pic:spPr>
                </pic:pic>
              </a:graphicData>
            </a:graphic>
          </wp:inline>
        </w:drawing>
      </w:r>
    </w:p>
    <w:p w14:paraId="647F45F8" w14:textId="3D1D5CBB" w:rsidR="00F36F75" w:rsidRDefault="00F36F75">
      <w:pPr>
        <w:pStyle w:val="a9"/>
        <w:spacing w:after="312"/>
        <w:pPrChange w:id="1181" w:author="曹 好" w:date="2022-06-03T15:37:00Z">
          <w:pPr>
            <w:pStyle w:val="a9"/>
            <w:spacing w:before="156"/>
            <w:ind w:firstLine="420"/>
          </w:pPr>
        </w:pPrChange>
      </w:pPr>
      <w:bookmarkStart w:id="1182" w:name="_Ref104815237"/>
      <w:r>
        <w:rPr>
          <w:rFonts w:hint="eastAsia"/>
        </w:rPr>
        <w:t>图</w:t>
      </w:r>
      <w:r>
        <w:rPr>
          <w:rFonts w:hint="eastAsia"/>
        </w:rPr>
        <w:t xml:space="preserve"> </w:t>
      </w:r>
      <w:ins w:id="1183"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84"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85" w:author="曹 好" w:date="2022-06-06T00:50:00Z">
        <w:r w:rsidR="00166C1F">
          <w:rPr>
            <w:noProof/>
          </w:rPr>
          <w:t>53</w:t>
        </w:r>
      </w:ins>
      <w:ins w:id="1186" w:author="曹 好" w:date="2022-06-06T00:48:00Z">
        <w:r w:rsidR="00A50EBC">
          <w:fldChar w:fldCharType="end"/>
        </w:r>
      </w:ins>
      <w:del w:id="1187"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52</w:delText>
        </w:r>
        <w:r w:rsidR="00B23122" w:rsidDel="00AB2086">
          <w:fldChar w:fldCharType="end"/>
        </w:r>
      </w:del>
      <w:bookmarkEnd w:id="1182"/>
      <w:r>
        <w:t xml:space="preserve"> </w:t>
      </w:r>
      <w:proofErr w:type="gramStart"/>
      <w:r>
        <w:rPr>
          <w:rFonts w:hint="eastAsia"/>
        </w:rPr>
        <w:t>弹窗确认</w:t>
      </w:r>
      <w:proofErr w:type="gramEnd"/>
      <w:r>
        <w:rPr>
          <w:rFonts w:hint="eastAsia"/>
        </w:rPr>
        <w:t>是否删除用户</w:t>
      </w:r>
    </w:p>
    <w:p w14:paraId="08C8909D" w14:textId="682A2609" w:rsidR="00F36F75" w:rsidRDefault="00F36F75">
      <w:pPr>
        <w:pPrChange w:id="1188" w:author="曹 好" w:date="2022-06-03T15:37:00Z">
          <w:pPr>
            <w:keepNext/>
            <w:spacing w:before="156"/>
            <w:ind w:firstLine="480"/>
          </w:pPr>
        </w:pPrChange>
      </w:pPr>
      <w:r>
        <w:rPr>
          <w:noProof/>
        </w:rPr>
        <w:drawing>
          <wp:inline distT="0" distB="0" distL="0" distR="0" wp14:anchorId="30665A95" wp14:editId="1C8ECE58">
            <wp:extent cx="5600700" cy="20605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00700" cy="2060575"/>
                    </a:xfrm>
                    <a:prstGeom prst="rect">
                      <a:avLst/>
                    </a:prstGeom>
                  </pic:spPr>
                </pic:pic>
              </a:graphicData>
            </a:graphic>
          </wp:inline>
        </w:drawing>
      </w:r>
    </w:p>
    <w:p w14:paraId="0BD45AE9" w14:textId="6722889F" w:rsidR="00F36F75" w:rsidRPr="00F36F75" w:rsidRDefault="00F36F75">
      <w:pPr>
        <w:pStyle w:val="a9"/>
        <w:spacing w:after="312"/>
        <w:pPrChange w:id="1189" w:author="曹 好" w:date="2022-06-03T15:37:00Z">
          <w:pPr>
            <w:pStyle w:val="a9"/>
            <w:spacing w:before="156"/>
            <w:ind w:firstLine="420"/>
          </w:pPr>
        </w:pPrChange>
      </w:pPr>
      <w:bookmarkStart w:id="1190" w:name="_Ref104815247"/>
      <w:r>
        <w:rPr>
          <w:rFonts w:hint="eastAsia"/>
        </w:rPr>
        <w:t>图</w:t>
      </w:r>
      <w:r>
        <w:rPr>
          <w:rFonts w:hint="eastAsia"/>
        </w:rPr>
        <w:t xml:space="preserve"> </w:t>
      </w:r>
      <w:ins w:id="119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19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193" w:author="曹 好" w:date="2022-06-06T00:50:00Z">
        <w:r w:rsidR="00166C1F">
          <w:rPr>
            <w:noProof/>
          </w:rPr>
          <w:t>54</w:t>
        </w:r>
      </w:ins>
      <w:ins w:id="1194" w:author="曹 好" w:date="2022-06-06T00:48:00Z">
        <w:r w:rsidR="00A50EBC">
          <w:fldChar w:fldCharType="end"/>
        </w:r>
      </w:ins>
      <w:del w:id="119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53</w:delText>
        </w:r>
        <w:r w:rsidR="00B23122" w:rsidDel="00AB2086">
          <w:fldChar w:fldCharType="end"/>
        </w:r>
      </w:del>
      <w:bookmarkEnd w:id="1190"/>
      <w:r>
        <w:t xml:space="preserve"> </w:t>
      </w:r>
      <w:r>
        <w:rPr>
          <w:rFonts w:hint="eastAsia"/>
        </w:rPr>
        <w:t>删除用户成功</w:t>
      </w:r>
    </w:p>
    <w:p w14:paraId="490B5A53" w14:textId="49A9C06E" w:rsidR="00E6601A" w:rsidRDefault="00B80BC4">
      <w:pPr>
        <w:pStyle w:val="4"/>
        <w:pPrChange w:id="1196" w:author="曹 好" w:date="2022-06-03T15:37:00Z">
          <w:pPr>
            <w:pStyle w:val="4"/>
            <w:spacing w:before="156"/>
            <w:ind w:firstLine="562"/>
          </w:pPr>
        </w:pPrChange>
      </w:pPr>
      <w:r w:rsidRPr="00C90960">
        <w:rPr>
          <w:rFonts w:hint="eastAsia"/>
        </w:rPr>
        <w:t>修改信息</w:t>
      </w:r>
      <w:bookmarkStart w:id="1197" w:name="_Hlk98613059"/>
    </w:p>
    <w:p w14:paraId="10481E1F" w14:textId="7279313F" w:rsidR="00D466FA" w:rsidRPr="00D466FA" w:rsidRDefault="007C2D74">
      <w:pPr>
        <w:pPrChange w:id="1198" w:author="曹 好" w:date="2022-06-03T15:37:00Z">
          <w:pPr>
            <w:spacing w:before="156"/>
            <w:ind w:firstLine="480"/>
          </w:pPr>
        </w:pPrChange>
      </w:pPr>
      <w:r>
        <w:rPr>
          <w:rFonts w:hint="eastAsia"/>
        </w:rPr>
        <w:t>如</w:t>
      </w:r>
      <w:r>
        <w:fldChar w:fldCharType="begin"/>
      </w:r>
      <w:r>
        <w:instrText xml:space="preserve"> </w:instrText>
      </w:r>
      <w:r>
        <w:rPr>
          <w:rFonts w:hint="eastAsia"/>
        </w:rPr>
        <w:instrText>REF _Ref104815529 \h</w:instrText>
      </w:r>
      <w:r>
        <w:instrText xml:space="preserve"> </w:instrText>
      </w:r>
      <w:r>
        <w:fldChar w:fldCharType="separate"/>
      </w:r>
      <w:ins w:id="1199" w:author="曹 好" w:date="2022-06-06T00:50:00Z">
        <w:r w:rsidR="00166C1F">
          <w:rPr>
            <w:rFonts w:hint="eastAsia"/>
          </w:rPr>
          <w:t>图</w:t>
        </w:r>
        <w:r w:rsidR="00166C1F">
          <w:rPr>
            <w:rFonts w:hint="eastAsia"/>
          </w:rPr>
          <w:t xml:space="preserve"> </w:t>
        </w:r>
        <w:r w:rsidR="00166C1F">
          <w:rPr>
            <w:noProof/>
          </w:rPr>
          <w:t>3</w:t>
        </w:r>
        <w:r w:rsidR="00166C1F">
          <w:noBreakHyphen/>
        </w:r>
        <w:r w:rsidR="00166C1F">
          <w:rPr>
            <w:noProof/>
          </w:rPr>
          <w:t>55</w:t>
        </w:r>
      </w:ins>
      <w:del w:id="1200" w:author="曹 好" w:date="2022-06-03T16:35:00Z">
        <w:r w:rsidDel="00AB2086">
          <w:rPr>
            <w:rFonts w:hint="eastAsia"/>
          </w:rPr>
          <w:delText>图</w:delText>
        </w:r>
        <w:r w:rsidDel="00AB2086">
          <w:rPr>
            <w:rFonts w:hint="eastAsia"/>
          </w:rPr>
          <w:delText xml:space="preserve"> </w:delText>
        </w:r>
        <w:r w:rsidDel="00AB2086">
          <w:rPr>
            <w:noProof/>
          </w:rPr>
          <w:delText>2</w:delText>
        </w:r>
        <w:r w:rsidDel="00AB2086">
          <w:noBreakHyphen/>
        </w:r>
        <w:r w:rsidDel="00AB2086">
          <w:rPr>
            <w:noProof/>
          </w:rPr>
          <w:delText>50</w:delText>
        </w:r>
      </w:del>
      <w:r>
        <w:fldChar w:fldCharType="end"/>
      </w:r>
      <w:r>
        <w:rPr>
          <w:rFonts w:hint="eastAsia"/>
        </w:rPr>
        <w:t>所示，</w:t>
      </w:r>
      <w:r w:rsidR="00C65EF1">
        <w:rPr>
          <w:rFonts w:hint="eastAsia"/>
        </w:rPr>
        <w:t>修改信息页面提供了个人信息更改的功能，</w:t>
      </w:r>
      <w:r w:rsidR="004F0D9D">
        <w:rPr>
          <w:rFonts w:hint="eastAsia"/>
        </w:rPr>
        <w:t>用户可以在该界面修改自己的个人信息，包括用户名称、邮箱地址、姓、名、常住地址、城市、国家、邮政编码、联系电话和其他信息。</w:t>
      </w:r>
    </w:p>
    <w:p w14:paraId="2890DE86" w14:textId="77777777" w:rsidR="007D376B" w:rsidRDefault="007D376B">
      <w:pPr>
        <w:pPrChange w:id="1201" w:author="曹 好" w:date="2022-06-03T15:37:00Z">
          <w:pPr>
            <w:keepNext/>
            <w:spacing w:before="156"/>
            <w:ind w:firstLine="480"/>
          </w:pPr>
        </w:pPrChange>
      </w:pPr>
      <w:r>
        <w:rPr>
          <w:rFonts w:hint="eastAsia"/>
          <w:noProof/>
          <w:lang w:val="zh-CN"/>
        </w:rPr>
        <w:lastRenderedPageBreak/>
        <mc:AlternateContent>
          <mc:Choice Requires="wpg">
            <w:drawing>
              <wp:inline distT="0" distB="0" distL="0" distR="0" wp14:anchorId="39959A2E" wp14:editId="233ED86B">
                <wp:extent cx="5600700" cy="4000228"/>
                <wp:effectExtent l="0" t="0" r="0" b="635"/>
                <wp:docPr id="98" name="组合 98"/>
                <wp:cNvGraphicFramePr/>
                <a:graphic xmlns:a="http://schemas.openxmlformats.org/drawingml/2006/main">
                  <a:graphicData uri="http://schemas.microsoft.com/office/word/2010/wordprocessingGroup">
                    <wpg:wgp>
                      <wpg:cNvGrpSpPr/>
                      <wpg:grpSpPr>
                        <a:xfrm>
                          <a:off x="0" y="0"/>
                          <a:ext cx="5600700" cy="4000228"/>
                          <a:chOff x="-5899" y="0"/>
                          <a:chExt cx="5606599" cy="4004314"/>
                        </a:xfrm>
                      </wpg:grpSpPr>
                      <pic:pic xmlns:pic="http://schemas.openxmlformats.org/drawingml/2006/picture">
                        <pic:nvPicPr>
                          <pic:cNvPr id="75" name="图片 7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00700" cy="2759075"/>
                          </a:xfrm>
                          <a:prstGeom prst="rect">
                            <a:avLst/>
                          </a:prstGeom>
                        </pic:spPr>
                      </pic:pic>
                      <pic:pic xmlns:pic="http://schemas.openxmlformats.org/drawingml/2006/picture">
                        <pic:nvPicPr>
                          <pic:cNvPr id="97" name="图片 97"/>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5899" y="2759079"/>
                            <a:ext cx="5600700" cy="1245235"/>
                          </a:xfrm>
                          <a:prstGeom prst="rect">
                            <a:avLst/>
                          </a:prstGeom>
                        </pic:spPr>
                      </pic:pic>
                    </wpg:wgp>
                  </a:graphicData>
                </a:graphic>
              </wp:inline>
            </w:drawing>
          </mc:Choice>
          <mc:Fallback xmlns:oel="http://schemas.microsoft.com/office/2019/extlst">
            <w:pict>
              <v:group w14:anchorId="335AEDAE" id="组合 98" o:spid="_x0000_s1026" style="width:441pt;height:315pt;mso-position-horizontal-relative:char;mso-position-vertical-relative:line" coordorigin="-58" coordsize="56065,4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">
                <v:shape id="图片 75" o:spid="_x0000_s1027" type="#_x0000_t75" style="position:absolute;width:56007;height:2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">
                  <v:imagedata r:id="rId156" o:title=""/>
                </v:shape>
                <v:shape id="图片 97" o:spid="_x0000_s1028" type="#_x0000_t75" style="position:absolute;left:-58;top:27590;width:56006;height:1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">
                  <v:imagedata r:id="rId157" o:title=""/>
                </v:shape>
                <w10:anchorlock/>
              </v:group>
            </w:pict>
          </mc:Fallback>
        </mc:AlternateContent>
      </w:r>
    </w:p>
    <w:p w14:paraId="1228B439" w14:textId="0C45FD3A" w:rsidR="002C3D37" w:rsidRDefault="007D376B">
      <w:pPr>
        <w:pStyle w:val="a9"/>
        <w:spacing w:after="312"/>
        <w:pPrChange w:id="1202" w:author="曹 好" w:date="2022-06-03T15:37:00Z">
          <w:pPr>
            <w:pStyle w:val="a9"/>
            <w:spacing w:before="156" w:after="312"/>
            <w:ind w:firstLine="420"/>
          </w:pPr>
        </w:pPrChange>
      </w:pPr>
      <w:bookmarkStart w:id="1203" w:name="_Ref104815529"/>
      <w:r>
        <w:rPr>
          <w:rFonts w:hint="eastAsia"/>
        </w:rPr>
        <w:t>图</w:t>
      </w:r>
      <w:r>
        <w:rPr>
          <w:rFonts w:hint="eastAsia"/>
        </w:rPr>
        <w:t xml:space="preserve"> </w:t>
      </w:r>
      <w:ins w:id="1204"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3</w:t>
      </w:r>
      <w:ins w:id="1205"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206" w:author="曹 好" w:date="2022-06-06T00:50:00Z">
        <w:r w:rsidR="00166C1F">
          <w:rPr>
            <w:noProof/>
          </w:rPr>
          <w:t>55</w:t>
        </w:r>
      </w:ins>
      <w:ins w:id="1207" w:author="曹 好" w:date="2022-06-06T00:48:00Z">
        <w:r w:rsidR="00A50EBC">
          <w:fldChar w:fldCharType="end"/>
        </w:r>
      </w:ins>
      <w:del w:id="1208"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54</w:delText>
        </w:r>
        <w:r w:rsidR="00B23122" w:rsidDel="00AB2086">
          <w:fldChar w:fldCharType="end"/>
        </w:r>
      </w:del>
      <w:bookmarkEnd w:id="1203"/>
      <w:r>
        <w:t xml:space="preserve"> </w:t>
      </w:r>
      <w:r>
        <w:rPr>
          <w:rFonts w:hint="eastAsia"/>
        </w:rPr>
        <w:t>修改信息页面</w:t>
      </w:r>
    </w:p>
    <w:p w14:paraId="6F2135FF" w14:textId="35344300" w:rsidR="002C3D37" w:rsidRPr="002C3D37" w:rsidRDefault="002C3D37">
      <w:pPr>
        <w:pPrChange w:id="1209" w:author="曹 好" w:date="2022-06-03T15:37:00Z">
          <w:pPr>
            <w:spacing w:before="156"/>
            <w:ind w:firstLine="480"/>
          </w:pPr>
        </w:pPrChange>
      </w:pPr>
    </w:p>
    <w:bookmarkEnd w:id="1197"/>
    <w:p w14:paraId="7A0DC30C" w14:textId="77777777" w:rsidR="0027671B" w:rsidRDefault="0027671B">
      <w:pPr>
        <w:sectPr w:rsidR="0027671B" w:rsidSect="00B36150">
          <w:endnotePr>
            <w:numFmt w:val="decimal"/>
          </w:endnotePr>
          <w:pgSz w:w="11906" w:h="16838"/>
          <w:pgMar w:top="1440" w:right="1466" w:bottom="1440" w:left="1620" w:header="851" w:footer="992" w:gutter="0"/>
          <w:cols w:space="425"/>
          <w:docGrid w:type="lines" w:linePitch="312"/>
        </w:sectPr>
        <w:pPrChange w:id="1210" w:author="曹 好" w:date="2022-06-03T15:37:00Z">
          <w:pPr>
            <w:spacing w:before="156"/>
            <w:ind w:firstLine="480"/>
          </w:pPr>
        </w:pPrChange>
      </w:pPr>
    </w:p>
    <w:p w14:paraId="03BA911C" w14:textId="1A8150FC" w:rsidR="00F14034" w:rsidRDefault="00F14034">
      <w:pPr>
        <w:pStyle w:val="10"/>
        <w:pPrChange w:id="1211" w:author="曹 好" w:date="2022-06-03T15:37:00Z">
          <w:pPr>
            <w:pStyle w:val="10"/>
            <w:spacing w:before="156"/>
            <w:ind w:firstLine="643"/>
          </w:pPr>
        </w:pPrChange>
      </w:pPr>
      <w:bookmarkStart w:id="1212" w:name="_Toc105369077"/>
      <w:proofErr w:type="spellStart"/>
      <w:r>
        <w:rPr>
          <w:rFonts w:hint="eastAsia"/>
        </w:rPr>
        <w:lastRenderedPageBreak/>
        <w:t>作品测试与分析</w:t>
      </w:r>
      <w:bookmarkEnd w:id="1212"/>
      <w:proofErr w:type="spellEnd"/>
    </w:p>
    <w:p w14:paraId="13720689" w14:textId="39CC5A94" w:rsidR="00473023" w:rsidRDefault="00473023">
      <w:pPr>
        <w:pStyle w:val="2"/>
        <w:pPrChange w:id="1213" w:author="曹 好" w:date="2022-06-03T15:37:00Z">
          <w:pPr>
            <w:pStyle w:val="2"/>
            <w:spacing w:before="156"/>
            <w:ind w:firstLine="562"/>
          </w:pPr>
        </w:pPrChange>
      </w:pPr>
      <w:bookmarkStart w:id="1214" w:name="_Toc105369078"/>
      <w:r>
        <w:rPr>
          <w:rFonts w:hint="eastAsia"/>
        </w:rPr>
        <w:t>测试方案</w:t>
      </w:r>
      <w:bookmarkEnd w:id="1214"/>
    </w:p>
    <w:p w14:paraId="25BF0C68" w14:textId="34276C8C" w:rsidR="00381BA6" w:rsidRDefault="00381BA6">
      <w:pPr>
        <w:pPrChange w:id="1215" w:author="曹 好" w:date="2022-06-03T15:37:00Z">
          <w:pPr>
            <w:spacing w:before="156"/>
            <w:ind w:firstLine="482"/>
          </w:pPr>
        </w:pPrChange>
      </w:pPr>
      <w:r w:rsidRPr="00381BA6">
        <w:rPr>
          <w:rFonts w:hint="eastAsia"/>
          <w:b/>
          <w:bCs/>
        </w:rPr>
        <w:t>算法测试</w:t>
      </w:r>
      <w:r>
        <w:rPr>
          <w:rFonts w:hint="eastAsia"/>
        </w:rPr>
        <w:t>部分，本章主要进行社交网络爬虫、诈骗信息检测模型、诈骗群体发现模型、</w:t>
      </w:r>
      <w:r w:rsidR="00A97930">
        <w:rPr>
          <w:rFonts w:hint="eastAsia"/>
        </w:rPr>
        <w:t>多智能体对话机器人等算法的测试。</w:t>
      </w:r>
    </w:p>
    <w:p w14:paraId="677C1617" w14:textId="4068E111" w:rsidR="00A97930" w:rsidRDefault="00A97930">
      <w:pPr>
        <w:pPrChange w:id="1216" w:author="曹 好" w:date="2022-06-03T15:37:00Z">
          <w:pPr>
            <w:spacing w:before="156"/>
            <w:ind w:firstLine="482"/>
          </w:pPr>
        </w:pPrChange>
      </w:pPr>
      <w:r w:rsidRPr="00A97930">
        <w:rPr>
          <w:rFonts w:hint="eastAsia"/>
          <w:b/>
          <w:bCs/>
        </w:rPr>
        <w:t>功能测试</w:t>
      </w:r>
      <w:r w:rsidRPr="00A97930">
        <w:rPr>
          <w:rFonts w:hint="eastAsia"/>
        </w:rPr>
        <w:t>部分</w:t>
      </w:r>
      <w:r>
        <w:rPr>
          <w:rFonts w:hint="eastAsia"/>
        </w:rPr>
        <w:t>，本章主要针对本系统的</w:t>
      </w:r>
      <w:r>
        <w:rPr>
          <w:rFonts w:hint="eastAsia"/>
        </w:rPr>
        <w:t>web</w:t>
      </w:r>
      <w:r>
        <w:rPr>
          <w:rFonts w:hint="eastAsia"/>
        </w:rPr>
        <w:t>交互平台上的功能模块进行测试，主要有“可视化数据大屏”、“诈骗人员分析”、“诈骗群体分析”、“</w:t>
      </w:r>
      <w:r w:rsidR="00205969">
        <w:rPr>
          <w:rFonts w:hint="eastAsia"/>
        </w:rPr>
        <w:t>机器人情报挖掘</w:t>
      </w:r>
      <w:r>
        <w:rPr>
          <w:rFonts w:hint="eastAsia"/>
        </w:rPr>
        <w:t>”</w:t>
      </w:r>
      <w:r w:rsidR="00205969">
        <w:rPr>
          <w:rFonts w:hint="eastAsia"/>
        </w:rPr>
        <w:t>、“诈骗行为识别”、“诈骗行为检测”等模块。</w:t>
      </w:r>
    </w:p>
    <w:p w14:paraId="128F160E" w14:textId="02801292" w:rsidR="00205969" w:rsidRPr="004D121D" w:rsidRDefault="00205969">
      <w:pPr>
        <w:pPrChange w:id="1217" w:author="曹 好" w:date="2022-06-03T15:37:00Z">
          <w:pPr>
            <w:spacing w:before="156"/>
            <w:ind w:firstLine="482"/>
          </w:pPr>
        </w:pPrChange>
      </w:pPr>
      <w:r w:rsidRPr="004D121D">
        <w:rPr>
          <w:rFonts w:hint="eastAsia"/>
          <w:highlight w:val="yellow"/>
        </w:rPr>
        <w:t>安全测试部分：</w:t>
      </w:r>
    </w:p>
    <w:p w14:paraId="656ED9BC" w14:textId="37C1FC33" w:rsidR="00473023" w:rsidRPr="004D121D" w:rsidRDefault="00205969">
      <w:pPr>
        <w:rPr>
          <w:color w:val="auto"/>
          <w:kern w:val="0"/>
        </w:rPr>
        <w:pPrChange w:id="1218" w:author="曹 好" w:date="2022-06-03T15:37:00Z">
          <w:pPr>
            <w:widowControl/>
            <w:spacing w:before="156" w:line="240" w:lineRule="auto"/>
            <w:ind w:firstLine="480"/>
            <w:jc w:val="left"/>
          </w:pPr>
        </w:pPrChange>
      </w:pPr>
      <w:r>
        <w:rPr>
          <w:rFonts w:hint="eastAsia"/>
        </w:rPr>
        <w:t>本作品的测试均采用黑盒测试方法，将预先设置的正确结果和系统运行的结果进行对比，判定系统是否正确运行、是否达到预期目标。</w:t>
      </w:r>
    </w:p>
    <w:p w14:paraId="0F1E0CEF" w14:textId="744C2953" w:rsidR="00473023" w:rsidRDefault="00473023">
      <w:pPr>
        <w:pStyle w:val="2"/>
        <w:pPrChange w:id="1219" w:author="曹 好" w:date="2022-06-03T15:37:00Z">
          <w:pPr>
            <w:pStyle w:val="2"/>
            <w:spacing w:before="156"/>
            <w:ind w:firstLine="562"/>
          </w:pPr>
        </w:pPrChange>
      </w:pPr>
      <w:bookmarkStart w:id="1220" w:name="_Toc105369079"/>
      <w:r>
        <w:rPr>
          <w:rFonts w:hint="eastAsia"/>
        </w:rPr>
        <w:t>测试环境</w:t>
      </w:r>
      <w:bookmarkEnd w:id="1220"/>
    </w:p>
    <w:p w14:paraId="2C60D1DB" w14:textId="218CAEF7" w:rsidR="004A67E1" w:rsidRDefault="004A67E1">
      <w:pPr>
        <w:pStyle w:val="3"/>
        <w:pPrChange w:id="1221" w:author="曹 好" w:date="2022-06-03T15:37:00Z">
          <w:pPr>
            <w:pStyle w:val="3"/>
            <w:spacing w:before="156"/>
            <w:ind w:firstLine="562"/>
          </w:pPr>
        </w:pPrChange>
      </w:pPr>
      <w:r>
        <w:rPr>
          <w:rFonts w:hint="eastAsia"/>
        </w:rPr>
        <w:t>硬件环境</w:t>
      </w:r>
    </w:p>
    <w:p w14:paraId="0C56530B" w14:textId="2802B326" w:rsidR="004D121D" w:rsidRDefault="004D121D">
      <w:pPr>
        <w:pPrChange w:id="1222" w:author="曹 好" w:date="2022-06-03T15:37:00Z">
          <w:pPr>
            <w:widowControl/>
            <w:spacing w:before="156" w:line="240" w:lineRule="auto"/>
            <w:ind w:firstLine="480"/>
            <w:jc w:val="left"/>
          </w:pPr>
        </w:pPrChange>
      </w:pPr>
      <w:r>
        <w:rPr>
          <w:rFonts w:hint="eastAsia"/>
        </w:rPr>
        <w:t>为了尽量模拟真实的使用环境，本系统测试环境将搭建在云服务器上，共计两台服务器，用于满足分布式爬虫等系统功能的需求，具体配置如</w:t>
      </w:r>
      <w:r w:rsidR="006A0442">
        <w:fldChar w:fldCharType="begin"/>
      </w:r>
      <w:r w:rsidR="006A0442">
        <w:instrText xml:space="preserve"> </w:instrText>
      </w:r>
      <w:r w:rsidR="006A0442">
        <w:rPr>
          <w:rFonts w:hint="eastAsia"/>
        </w:rPr>
        <w:instrText>REF _Ref105360343 \h</w:instrText>
      </w:r>
      <w:r w:rsidR="006A0442">
        <w:instrText xml:space="preserve"> </w:instrText>
      </w:r>
      <w:r w:rsidR="006A0442">
        <w:fldChar w:fldCharType="separate"/>
      </w:r>
      <w:ins w:id="1223" w:author="曹 好" w:date="2022-06-06T00:50:00Z">
        <w:r w:rsidR="00166C1F">
          <w:rPr>
            <w:rFonts w:hint="eastAsia"/>
          </w:rPr>
          <w:t>表格</w:t>
        </w:r>
        <w:r w:rsidR="00166C1F">
          <w:rPr>
            <w:rFonts w:hint="eastAsia"/>
          </w:rPr>
          <w:t xml:space="preserve"> </w:t>
        </w:r>
        <w:r w:rsidR="00166C1F">
          <w:rPr>
            <w:noProof/>
          </w:rPr>
          <w:t>3</w:t>
        </w:r>
      </w:ins>
      <w:del w:id="1224" w:author="曹 好" w:date="2022-06-06T00:50:00Z">
        <w:r w:rsidR="006A0442" w:rsidDel="00166C1F">
          <w:rPr>
            <w:rFonts w:hint="eastAsia"/>
          </w:rPr>
          <w:delText>表格</w:delText>
        </w:r>
        <w:r w:rsidR="006A0442" w:rsidDel="00166C1F">
          <w:rPr>
            <w:rFonts w:hint="eastAsia"/>
          </w:rPr>
          <w:delText xml:space="preserve"> </w:delText>
        </w:r>
        <w:r w:rsidR="006A0442" w:rsidDel="00166C1F">
          <w:rPr>
            <w:noProof/>
          </w:rPr>
          <w:delText>3</w:delText>
        </w:r>
      </w:del>
      <w:r w:rsidR="006A0442">
        <w:fldChar w:fldCharType="end"/>
      </w:r>
      <w:r w:rsidR="006A0442">
        <w:rPr>
          <w:rFonts w:hint="eastAsia"/>
        </w:rPr>
        <w:t>所示</w:t>
      </w:r>
      <w:r>
        <w:rPr>
          <w:rFonts w:hint="eastAsia"/>
        </w:rPr>
        <w:t>：</w:t>
      </w:r>
    </w:p>
    <w:p w14:paraId="68D28EA4" w14:textId="774AE723" w:rsidR="006A0442" w:rsidRDefault="006A0442" w:rsidP="006A0442">
      <w:pPr>
        <w:pStyle w:val="a9"/>
        <w:keepNext/>
        <w:spacing w:after="312"/>
      </w:pPr>
      <w:bookmarkStart w:id="1225" w:name="_Ref1053603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66C1F">
        <w:rPr>
          <w:noProof/>
        </w:rPr>
        <w:t>3</w:t>
      </w:r>
      <w:r>
        <w:fldChar w:fldCharType="end"/>
      </w:r>
      <w:bookmarkEnd w:id="1225"/>
      <w:r>
        <w:t xml:space="preserve"> </w:t>
      </w:r>
      <w:r>
        <w:rPr>
          <w:rFonts w:hint="eastAsia"/>
        </w:rPr>
        <w:t>服务器配置</w:t>
      </w:r>
    </w:p>
    <w:tbl>
      <w:tblPr>
        <w:tblStyle w:val="afc"/>
        <w:tblW w:w="0" w:type="auto"/>
        <w:tblLook w:val="04A0" w:firstRow="1" w:lastRow="0" w:firstColumn="1" w:lastColumn="0" w:noHBand="0" w:noVBand="1"/>
      </w:tblPr>
      <w:tblGrid>
        <w:gridCol w:w="988"/>
        <w:gridCol w:w="1842"/>
        <w:gridCol w:w="5980"/>
      </w:tblGrid>
      <w:tr w:rsidR="004D121D" w14:paraId="65EDD8F2" w14:textId="77777777" w:rsidTr="00895952">
        <w:tc>
          <w:tcPr>
            <w:tcW w:w="988" w:type="dxa"/>
          </w:tcPr>
          <w:p w14:paraId="4F2A7218" w14:textId="77777777" w:rsidR="004D121D" w:rsidRDefault="004D121D" w:rsidP="006A0442"/>
        </w:tc>
        <w:tc>
          <w:tcPr>
            <w:tcW w:w="1842" w:type="dxa"/>
          </w:tcPr>
          <w:p w14:paraId="2A67DD62" w14:textId="225F0377" w:rsidR="004D121D" w:rsidRDefault="004D121D" w:rsidP="006A0442">
            <w:r>
              <w:rPr>
                <w:rFonts w:hint="eastAsia"/>
              </w:rPr>
              <w:t>硬件配置</w:t>
            </w:r>
          </w:p>
        </w:tc>
        <w:tc>
          <w:tcPr>
            <w:tcW w:w="5980" w:type="dxa"/>
          </w:tcPr>
          <w:p w14:paraId="6DA4CA32" w14:textId="5F31FC0C" w:rsidR="004D121D" w:rsidRDefault="00FB7384" w:rsidP="006A0442">
            <w:r>
              <w:rPr>
                <w:rFonts w:hint="eastAsia"/>
              </w:rPr>
              <w:t>信息</w:t>
            </w:r>
          </w:p>
        </w:tc>
      </w:tr>
      <w:tr w:rsidR="00FB7384" w14:paraId="0760C3A8" w14:textId="77777777" w:rsidTr="00895952">
        <w:tc>
          <w:tcPr>
            <w:tcW w:w="988" w:type="dxa"/>
            <w:vMerge w:val="restart"/>
          </w:tcPr>
          <w:p w14:paraId="70A8B49F" w14:textId="545EB484" w:rsidR="00FB7384" w:rsidRDefault="00FB7384" w:rsidP="006A0442">
            <w:r>
              <w:rPr>
                <w:rFonts w:hint="eastAsia"/>
              </w:rPr>
              <w:t>主服务器</w:t>
            </w:r>
          </w:p>
        </w:tc>
        <w:tc>
          <w:tcPr>
            <w:tcW w:w="1842" w:type="dxa"/>
          </w:tcPr>
          <w:p w14:paraId="13262982" w14:textId="65C13587" w:rsidR="00FB7384" w:rsidRDefault="00FB7384" w:rsidP="006A0442">
            <w:r>
              <w:rPr>
                <w:rFonts w:hint="eastAsia"/>
              </w:rPr>
              <w:t>CPU</w:t>
            </w:r>
          </w:p>
        </w:tc>
        <w:tc>
          <w:tcPr>
            <w:tcW w:w="5980" w:type="dxa"/>
          </w:tcPr>
          <w:p w14:paraId="3A130983" w14:textId="402F64B8" w:rsidR="00FB7384" w:rsidRDefault="00FB7384" w:rsidP="006A0442">
            <w:r w:rsidRPr="00D94922">
              <w:t xml:space="preserve">Intel(R) </w:t>
            </w:r>
            <w:proofErr w:type="gramStart"/>
            <w:r w:rsidRPr="00D94922">
              <w:t>Core(</w:t>
            </w:r>
            <w:proofErr w:type="gramEnd"/>
            <w:r w:rsidRPr="00D94922">
              <w:t>TM) i9-10900 CPU @ 2.80GHz</w:t>
            </w:r>
          </w:p>
        </w:tc>
      </w:tr>
      <w:tr w:rsidR="00FB7384" w14:paraId="4581D75F" w14:textId="77777777" w:rsidTr="00895952">
        <w:tc>
          <w:tcPr>
            <w:tcW w:w="988" w:type="dxa"/>
            <w:vMerge/>
          </w:tcPr>
          <w:p w14:paraId="263EA813" w14:textId="77777777" w:rsidR="00FB7384" w:rsidRDefault="00FB7384" w:rsidP="006A0442"/>
        </w:tc>
        <w:tc>
          <w:tcPr>
            <w:tcW w:w="1842" w:type="dxa"/>
          </w:tcPr>
          <w:p w14:paraId="4CC2A28A" w14:textId="1A6E098D" w:rsidR="00FB7384" w:rsidRPr="00D94922" w:rsidRDefault="00FB7384" w:rsidP="006A0442">
            <w:r>
              <w:rPr>
                <w:rFonts w:hint="eastAsia"/>
              </w:rPr>
              <w:t>内存</w:t>
            </w:r>
          </w:p>
        </w:tc>
        <w:tc>
          <w:tcPr>
            <w:tcW w:w="5980" w:type="dxa"/>
          </w:tcPr>
          <w:p w14:paraId="61E26677" w14:textId="0A6939B7" w:rsidR="00FB7384" w:rsidRDefault="00FB7384" w:rsidP="006A0442">
            <w:r>
              <w:rPr>
                <w:rFonts w:hint="eastAsia"/>
              </w:rPr>
              <w:t>6</w:t>
            </w:r>
            <w:r>
              <w:t>4</w:t>
            </w:r>
            <w:r>
              <w:rPr>
                <w:rFonts w:hint="eastAsia"/>
              </w:rPr>
              <w:t>G</w:t>
            </w:r>
          </w:p>
        </w:tc>
      </w:tr>
      <w:tr w:rsidR="00FB7384" w14:paraId="041932EA" w14:textId="77777777" w:rsidTr="00895952">
        <w:tc>
          <w:tcPr>
            <w:tcW w:w="988" w:type="dxa"/>
            <w:vMerge/>
          </w:tcPr>
          <w:p w14:paraId="21301FD2" w14:textId="77777777" w:rsidR="00FB7384" w:rsidRDefault="00FB7384" w:rsidP="006A0442"/>
        </w:tc>
        <w:tc>
          <w:tcPr>
            <w:tcW w:w="1842" w:type="dxa"/>
          </w:tcPr>
          <w:p w14:paraId="4E4179A1" w14:textId="547CB7E2" w:rsidR="00FB7384" w:rsidRDefault="00FB7384" w:rsidP="006A0442">
            <w:r>
              <w:rPr>
                <w:rFonts w:hint="eastAsia"/>
              </w:rPr>
              <w:t>硬盘</w:t>
            </w:r>
          </w:p>
        </w:tc>
        <w:tc>
          <w:tcPr>
            <w:tcW w:w="5980" w:type="dxa"/>
          </w:tcPr>
          <w:p w14:paraId="40E3F41F" w14:textId="4FA73962" w:rsidR="00FB7384" w:rsidRDefault="00FB7384" w:rsidP="006A0442">
            <w:r>
              <w:rPr>
                <w:rFonts w:hint="eastAsia"/>
              </w:rPr>
              <w:t>1T</w:t>
            </w:r>
          </w:p>
        </w:tc>
      </w:tr>
      <w:tr w:rsidR="00FB7384" w14:paraId="6CCAEFC8" w14:textId="77777777" w:rsidTr="00895952">
        <w:tc>
          <w:tcPr>
            <w:tcW w:w="988" w:type="dxa"/>
            <w:vMerge/>
          </w:tcPr>
          <w:p w14:paraId="55C2F2D4" w14:textId="77777777" w:rsidR="00FB7384" w:rsidRDefault="00FB7384" w:rsidP="006A0442"/>
        </w:tc>
        <w:tc>
          <w:tcPr>
            <w:tcW w:w="1842" w:type="dxa"/>
          </w:tcPr>
          <w:p w14:paraId="32EA9538" w14:textId="05C6712E" w:rsidR="00FB7384" w:rsidRDefault="00FB7384" w:rsidP="006A0442">
            <w:r>
              <w:rPr>
                <w:rFonts w:hint="eastAsia"/>
              </w:rPr>
              <w:t>带宽</w:t>
            </w:r>
          </w:p>
        </w:tc>
        <w:tc>
          <w:tcPr>
            <w:tcW w:w="5980" w:type="dxa"/>
          </w:tcPr>
          <w:p w14:paraId="6C6B55E4" w14:textId="1AC9BF58" w:rsidR="00FB7384" w:rsidRDefault="00FB7384" w:rsidP="006A0442">
            <w:r>
              <w:t>100Mbps</w:t>
            </w:r>
          </w:p>
        </w:tc>
      </w:tr>
      <w:tr w:rsidR="00FB7384" w14:paraId="1AF2396B" w14:textId="77777777" w:rsidTr="00895952">
        <w:tc>
          <w:tcPr>
            <w:tcW w:w="988" w:type="dxa"/>
            <w:vMerge w:val="restart"/>
          </w:tcPr>
          <w:p w14:paraId="405DB17C" w14:textId="249A7B07" w:rsidR="00FB7384" w:rsidRDefault="00FB7384" w:rsidP="006A0442">
            <w:r>
              <w:rPr>
                <w:rFonts w:hint="eastAsia"/>
              </w:rPr>
              <w:t>副服务器</w:t>
            </w:r>
          </w:p>
        </w:tc>
        <w:tc>
          <w:tcPr>
            <w:tcW w:w="1842" w:type="dxa"/>
          </w:tcPr>
          <w:p w14:paraId="656EB630" w14:textId="16338FA2" w:rsidR="00FB7384" w:rsidRDefault="00FB7384" w:rsidP="006A0442">
            <w:r>
              <w:rPr>
                <w:rFonts w:hint="eastAsia"/>
              </w:rPr>
              <w:t>CPU</w:t>
            </w:r>
          </w:p>
        </w:tc>
        <w:tc>
          <w:tcPr>
            <w:tcW w:w="5980" w:type="dxa"/>
          </w:tcPr>
          <w:p w14:paraId="63504EF7" w14:textId="3AA19A2A" w:rsidR="00FB7384" w:rsidRDefault="00895952" w:rsidP="006A0442">
            <w:r w:rsidRPr="00895952">
              <w:t>Intel(R) Xeon(R) CPU E5-2682 v4 @ 2.50GHz</w:t>
            </w:r>
          </w:p>
        </w:tc>
      </w:tr>
      <w:tr w:rsidR="00FB7384" w14:paraId="4013F91F" w14:textId="77777777" w:rsidTr="00895952">
        <w:tc>
          <w:tcPr>
            <w:tcW w:w="988" w:type="dxa"/>
            <w:vMerge/>
          </w:tcPr>
          <w:p w14:paraId="689BEF4A" w14:textId="77777777" w:rsidR="00FB7384" w:rsidRDefault="00FB7384" w:rsidP="006A0442"/>
        </w:tc>
        <w:tc>
          <w:tcPr>
            <w:tcW w:w="1842" w:type="dxa"/>
          </w:tcPr>
          <w:p w14:paraId="4137D63B" w14:textId="25AF75CF" w:rsidR="00FB7384" w:rsidRDefault="00FB7384" w:rsidP="006A0442">
            <w:r>
              <w:rPr>
                <w:rFonts w:hint="eastAsia"/>
              </w:rPr>
              <w:t>内存</w:t>
            </w:r>
          </w:p>
        </w:tc>
        <w:tc>
          <w:tcPr>
            <w:tcW w:w="5980" w:type="dxa"/>
          </w:tcPr>
          <w:p w14:paraId="162261F0" w14:textId="4F2F72B7" w:rsidR="00FB7384" w:rsidRDefault="00895952" w:rsidP="006A0442">
            <w:r>
              <w:t>4</w:t>
            </w:r>
            <w:r w:rsidR="00FB7384">
              <w:rPr>
                <w:rFonts w:hint="eastAsia"/>
              </w:rPr>
              <w:t>G</w:t>
            </w:r>
          </w:p>
        </w:tc>
      </w:tr>
      <w:tr w:rsidR="00FB7384" w14:paraId="20540770" w14:textId="77777777" w:rsidTr="00895952">
        <w:tc>
          <w:tcPr>
            <w:tcW w:w="988" w:type="dxa"/>
            <w:vMerge/>
          </w:tcPr>
          <w:p w14:paraId="356DDB77" w14:textId="77777777" w:rsidR="00FB7384" w:rsidRDefault="00FB7384" w:rsidP="006A0442"/>
        </w:tc>
        <w:tc>
          <w:tcPr>
            <w:tcW w:w="1842" w:type="dxa"/>
          </w:tcPr>
          <w:p w14:paraId="52892A96" w14:textId="65901015" w:rsidR="00FB7384" w:rsidRDefault="00FB7384" w:rsidP="006A0442">
            <w:r>
              <w:rPr>
                <w:rFonts w:hint="eastAsia"/>
              </w:rPr>
              <w:t>硬盘</w:t>
            </w:r>
          </w:p>
        </w:tc>
        <w:tc>
          <w:tcPr>
            <w:tcW w:w="5980" w:type="dxa"/>
          </w:tcPr>
          <w:p w14:paraId="7333ABD5" w14:textId="6BF511DF" w:rsidR="00FB7384" w:rsidRDefault="00895952" w:rsidP="006A0442">
            <w:r>
              <w:t>100</w:t>
            </w:r>
            <w:r>
              <w:rPr>
                <w:rFonts w:hint="eastAsia"/>
              </w:rPr>
              <w:t>G</w:t>
            </w:r>
          </w:p>
        </w:tc>
      </w:tr>
      <w:tr w:rsidR="00FB7384" w14:paraId="4567B837" w14:textId="77777777" w:rsidTr="00895952">
        <w:tc>
          <w:tcPr>
            <w:tcW w:w="988" w:type="dxa"/>
            <w:vMerge/>
          </w:tcPr>
          <w:p w14:paraId="573BE01F" w14:textId="77777777" w:rsidR="00FB7384" w:rsidRDefault="00FB7384" w:rsidP="006A0442"/>
        </w:tc>
        <w:tc>
          <w:tcPr>
            <w:tcW w:w="1842" w:type="dxa"/>
          </w:tcPr>
          <w:p w14:paraId="2F11EA1E" w14:textId="5CE55B89" w:rsidR="00FB7384" w:rsidRDefault="00FB7384" w:rsidP="006A0442">
            <w:r>
              <w:rPr>
                <w:rFonts w:hint="eastAsia"/>
              </w:rPr>
              <w:t>带宽</w:t>
            </w:r>
          </w:p>
        </w:tc>
        <w:tc>
          <w:tcPr>
            <w:tcW w:w="5980" w:type="dxa"/>
          </w:tcPr>
          <w:p w14:paraId="5D4F471B" w14:textId="33BB9598" w:rsidR="00FB7384" w:rsidRDefault="00FB7384" w:rsidP="006A0442">
            <w:r>
              <w:t>10Mbps</w:t>
            </w:r>
          </w:p>
        </w:tc>
      </w:tr>
    </w:tbl>
    <w:p w14:paraId="07D52F42" w14:textId="3817B9B5" w:rsidR="004D121D" w:rsidRDefault="004A67E1" w:rsidP="006A0442">
      <w:pPr>
        <w:pStyle w:val="3"/>
      </w:pPr>
      <w:r>
        <w:rPr>
          <w:rFonts w:hint="eastAsia"/>
        </w:rPr>
        <w:lastRenderedPageBreak/>
        <w:t>软件环境</w:t>
      </w:r>
    </w:p>
    <w:tbl>
      <w:tblPr>
        <w:tblStyle w:val="afc"/>
        <w:tblW w:w="0" w:type="auto"/>
        <w:tblLook w:val="04A0" w:firstRow="1" w:lastRow="0" w:firstColumn="1" w:lastColumn="0" w:noHBand="0" w:noVBand="1"/>
      </w:tblPr>
      <w:tblGrid>
        <w:gridCol w:w="1413"/>
        <w:gridCol w:w="7397"/>
      </w:tblGrid>
      <w:tr w:rsidR="004A67E1" w14:paraId="513C7559" w14:textId="77777777" w:rsidTr="004A67E1">
        <w:tc>
          <w:tcPr>
            <w:tcW w:w="1413" w:type="dxa"/>
          </w:tcPr>
          <w:p w14:paraId="6A2777BB" w14:textId="484132E2" w:rsidR="004A67E1" w:rsidRDefault="004A67E1" w:rsidP="006A0442">
            <w:r>
              <w:rPr>
                <w:rFonts w:hint="eastAsia"/>
              </w:rPr>
              <w:t>环境</w:t>
            </w:r>
          </w:p>
        </w:tc>
        <w:tc>
          <w:tcPr>
            <w:tcW w:w="7397" w:type="dxa"/>
          </w:tcPr>
          <w:p w14:paraId="072929FD" w14:textId="3933E295" w:rsidR="004A67E1" w:rsidRDefault="004A67E1" w:rsidP="006A0442">
            <w:r>
              <w:rPr>
                <w:rFonts w:hint="eastAsia"/>
              </w:rPr>
              <w:t>配置</w:t>
            </w:r>
          </w:p>
        </w:tc>
      </w:tr>
      <w:tr w:rsidR="004A67E1" w14:paraId="0FF39C41" w14:textId="77777777" w:rsidTr="004A67E1">
        <w:tc>
          <w:tcPr>
            <w:tcW w:w="1413" w:type="dxa"/>
          </w:tcPr>
          <w:p w14:paraId="176EB824" w14:textId="2BCAEC76" w:rsidR="004A67E1" w:rsidRDefault="004A67E1" w:rsidP="006A0442">
            <w:r>
              <w:rPr>
                <w:rFonts w:hint="eastAsia"/>
              </w:rPr>
              <w:t>操作系统</w:t>
            </w:r>
          </w:p>
        </w:tc>
        <w:tc>
          <w:tcPr>
            <w:tcW w:w="7397" w:type="dxa"/>
          </w:tcPr>
          <w:p w14:paraId="0D9B0AA2" w14:textId="0F5EECB0" w:rsidR="004A67E1" w:rsidRDefault="000422D1" w:rsidP="006A0442">
            <w:r w:rsidRPr="000422D1">
              <w:t>Ubuntu 20.04.1</w:t>
            </w:r>
          </w:p>
        </w:tc>
      </w:tr>
      <w:tr w:rsidR="000422D1" w14:paraId="3E00990A" w14:textId="77777777" w:rsidTr="004A67E1">
        <w:tc>
          <w:tcPr>
            <w:tcW w:w="1413" w:type="dxa"/>
            <w:vMerge w:val="restart"/>
          </w:tcPr>
          <w:p w14:paraId="0FBE3452" w14:textId="65A307A4" w:rsidR="000422D1" w:rsidRDefault="000422D1" w:rsidP="006A0442">
            <w:r>
              <w:rPr>
                <w:rFonts w:hint="eastAsia"/>
              </w:rPr>
              <w:t>基本开发环境</w:t>
            </w:r>
          </w:p>
        </w:tc>
        <w:tc>
          <w:tcPr>
            <w:tcW w:w="7397" w:type="dxa"/>
          </w:tcPr>
          <w:p w14:paraId="0EE9E4F1" w14:textId="0691FA63" w:rsidR="000422D1" w:rsidRDefault="000422D1" w:rsidP="006A0442">
            <w:r>
              <w:t>MySQL</w:t>
            </w:r>
            <w:r w:rsidRPr="000422D1">
              <w:t xml:space="preserve"> 5.7.3</w:t>
            </w:r>
          </w:p>
        </w:tc>
      </w:tr>
      <w:tr w:rsidR="000422D1" w14:paraId="5630CC4B" w14:textId="77777777" w:rsidTr="004A67E1">
        <w:tc>
          <w:tcPr>
            <w:tcW w:w="1413" w:type="dxa"/>
            <w:vMerge/>
          </w:tcPr>
          <w:p w14:paraId="37FBE3E8" w14:textId="77777777" w:rsidR="000422D1" w:rsidRDefault="000422D1" w:rsidP="006A0442"/>
        </w:tc>
        <w:tc>
          <w:tcPr>
            <w:tcW w:w="7397" w:type="dxa"/>
          </w:tcPr>
          <w:p w14:paraId="55631BDD" w14:textId="1D7F7981" w:rsidR="000422D1" w:rsidRDefault="000422D1" w:rsidP="006A0442">
            <w:commentRangeStart w:id="1226"/>
            <w:r>
              <w:t>Neo4j 3.5.27</w:t>
            </w:r>
            <w:commentRangeEnd w:id="1226"/>
            <w:r>
              <w:rPr>
                <w:rStyle w:val="af6"/>
              </w:rPr>
              <w:commentReference w:id="1226"/>
            </w:r>
          </w:p>
        </w:tc>
      </w:tr>
      <w:tr w:rsidR="000422D1" w14:paraId="23A3BD38" w14:textId="77777777" w:rsidTr="004A67E1">
        <w:tc>
          <w:tcPr>
            <w:tcW w:w="1413" w:type="dxa"/>
            <w:vMerge/>
          </w:tcPr>
          <w:p w14:paraId="291A3F60" w14:textId="77777777" w:rsidR="000422D1" w:rsidRDefault="000422D1" w:rsidP="006A0442"/>
        </w:tc>
        <w:tc>
          <w:tcPr>
            <w:tcW w:w="7397" w:type="dxa"/>
          </w:tcPr>
          <w:p w14:paraId="6EFE0F74" w14:textId="6912F4C9" w:rsidR="000422D1" w:rsidRDefault="000422D1" w:rsidP="006A0442">
            <w:r>
              <w:t>Python 3.</w:t>
            </w:r>
            <w:r w:rsidR="00E2661C">
              <w:t>7</w:t>
            </w:r>
            <w:r>
              <w:t>.</w:t>
            </w:r>
            <w:r w:rsidR="00E2661C">
              <w:t>6</w:t>
            </w:r>
          </w:p>
        </w:tc>
      </w:tr>
      <w:tr w:rsidR="004E1010" w14:paraId="2C64DB12" w14:textId="77777777" w:rsidTr="004A67E1">
        <w:tc>
          <w:tcPr>
            <w:tcW w:w="1413" w:type="dxa"/>
            <w:vMerge w:val="restart"/>
          </w:tcPr>
          <w:p w14:paraId="1CDF06CB" w14:textId="68E2B8A8" w:rsidR="004E1010" w:rsidRDefault="004E1010" w:rsidP="006A0442">
            <w:r>
              <w:rPr>
                <w:rFonts w:hint="eastAsia"/>
              </w:rPr>
              <w:t>前后端主要开发环境</w:t>
            </w:r>
          </w:p>
        </w:tc>
        <w:tc>
          <w:tcPr>
            <w:tcW w:w="7397" w:type="dxa"/>
          </w:tcPr>
          <w:p w14:paraId="331449ED" w14:textId="3D66FDDC" w:rsidR="004E1010" w:rsidRDefault="004E1010" w:rsidP="006A0442">
            <w:r>
              <w:t>Python 3.7.6</w:t>
            </w:r>
          </w:p>
        </w:tc>
      </w:tr>
      <w:tr w:rsidR="004E1010" w14:paraId="03D0E4DF" w14:textId="77777777" w:rsidTr="004A67E1">
        <w:tc>
          <w:tcPr>
            <w:tcW w:w="1413" w:type="dxa"/>
            <w:vMerge/>
          </w:tcPr>
          <w:p w14:paraId="5A679266" w14:textId="77777777" w:rsidR="004E1010" w:rsidRDefault="004E1010" w:rsidP="006A0442"/>
        </w:tc>
        <w:tc>
          <w:tcPr>
            <w:tcW w:w="7397" w:type="dxa"/>
          </w:tcPr>
          <w:p w14:paraId="52683BF4" w14:textId="2704113E" w:rsidR="004E1010" w:rsidRDefault="004E1010" w:rsidP="006A0442">
            <w:r>
              <w:t>MySQL</w:t>
            </w:r>
            <w:r w:rsidRPr="000422D1">
              <w:t xml:space="preserve"> 5.7.3</w:t>
            </w:r>
          </w:p>
        </w:tc>
      </w:tr>
      <w:tr w:rsidR="004E1010" w14:paraId="3D03C38C" w14:textId="77777777" w:rsidTr="004A67E1">
        <w:tc>
          <w:tcPr>
            <w:tcW w:w="1413" w:type="dxa"/>
            <w:vMerge/>
          </w:tcPr>
          <w:p w14:paraId="0CDA31E7" w14:textId="77777777" w:rsidR="004E1010" w:rsidRDefault="004E1010" w:rsidP="006A0442"/>
        </w:tc>
        <w:tc>
          <w:tcPr>
            <w:tcW w:w="7397" w:type="dxa"/>
          </w:tcPr>
          <w:p w14:paraId="29B91913" w14:textId="1AB1D88E" w:rsidR="004E1010" w:rsidRDefault="004E1010" w:rsidP="006A0442">
            <w:proofErr w:type="spellStart"/>
            <w:r>
              <w:t>PyMysql</w:t>
            </w:r>
            <w:proofErr w:type="spellEnd"/>
            <w:r>
              <w:t xml:space="preserve"> 0.9.3</w:t>
            </w:r>
          </w:p>
        </w:tc>
      </w:tr>
      <w:tr w:rsidR="004E1010" w14:paraId="4B50C524" w14:textId="77777777" w:rsidTr="004A67E1">
        <w:tc>
          <w:tcPr>
            <w:tcW w:w="1413" w:type="dxa"/>
            <w:vMerge/>
          </w:tcPr>
          <w:p w14:paraId="4C3506F5" w14:textId="77777777" w:rsidR="004E1010" w:rsidRDefault="004E1010" w:rsidP="006A0442"/>
        </w:tc>
        <w:tc>
          <w:tcPr>
            <w:tcW w:w="7397" w:type="dxa"/>
          </w:tcPr>
          <w:p w14:paraId="2958B627" w14:textId="38797796" w:rsidR="004E1010" w:rsidRDefault="004E1010" w:rsidP="006A0442">
            <w:r>
              <w:t>Flask 1.1.2</w:t>
            </w:r>
          </w:p>
        </w:tc>
      </w:tr>
      <w:tr w:rsidR="004E1010" w14:paraId="515E196C" w14:textId="77777777" w:rsidTr="004A67E1">
        <w:tc>
          <w:tcPr>
            <w:tcW w:w="1413" w:type="dxa"/>
            <w:vMerge/>
          </w:tcPr>
          <w:p w14:paraId="1CAF6E3E" w14:textId="77777777" w:rsidR="004E1010" w:rsidRDefault="004E1010" w:rsidP="006A0442"/>
        </w:tc>
        <w:tc>
          <w:tcPr>
            <w:tcW w:w="7397" w:type="dxa"/>
          </w:tcPr>
          <w:p w14:paraId="1124F1D4" w14:textId="670E5DE6" w:rsidR="004E1010" w:rsidRPr="004E1010" w:rsidRDefault="004E1010" w:rsidP="006A0442">
            <w:pPr>
              <w:rPr>
                <w:color w:val="auto"/>
                <w:kern w:val="0"/>
              </w:rPr>
            </w:pPr>
            <w:r>
              <w:t>Flask-</w:t>
            </w:r>
            <w:proofErr w:type="spellStart"/>
            <w:r>
              <w:t>SQLAlchemy</w:t>
            </w:r>
            <w:proofErr w:type="spellEnd"/>
            <w:r>
              <w:t xml:space="preserve"> 2.2.1</w:t>
            </w:r>
          </w:p>
        </w:tc>
      </w:tr>
      <w:tr w:rsidR="004E1010" w14:paraId="315517C4" w14:textId="77777777" w:rsidTr="004A67E1">
        <w:tc>
          <w:tcPr>
            <w:tcW w:w="1413" w:type="dxa"/>
            <w:vMerge/>
          </w:tcPr>
          <w:p w14:paraId="3D731CFF" w14:textId="77777777" w:rsidR="004E1010" w:rsidRDefault="004E1010" w:rsidP="006A0442"/>
        </w:tc>
        <w:tc>
          <w:tcPr>
            <w:tcW w:w="7397" w:type="dxa"/>
          </w:tcPr>
          <w:p w14:paraId="042C44B9" w14:textId="175D34D2" w:rsidR="004E1010" w:rsidRDefault="004E1010" w:rsidP="006A0442">
            <w:proofErr w:type="spellStart"/>
            <w:r>
              <w:t>ECharts</w:t>
            </w:r>
            <w:proofErr w:type="spellEnd"/>
            <w:r>
              <w:t xml:space="preserve"> 4.7.0</w:t>
            </w:r>
          </w:p>
        </w:tc>
      </w:tr>
      <w:tr w:rsidR="004E1010" w14:paraId="0B978106" w14:textId="77777777" w:rsidTr="004A67E1">
        <w:tc>
          <w:tcPr>
            <w:tcW w:w="1413" w:type="dxa"/>
            <w:vMerge/>
          </w:tcPr>
          <w:p w14:paraId="6A234EE3" w14:textId="77777777" w:rsidR="004E1010" w:rsidRDefault="004E1010" w:rsidP="006A0442"/>
        </w:tc>
        <w:tc>
          <w:tcPr>
            <w:tcW w:w="7397" w:type="dxa"/>
          </w:tcPr>
          <w:p w14:paraId="679649BB" w14:textId="1CF5AB6E" w:rsidR="004E1010" w:rsidRDefault="004E1010" w:rsidP="006A0442">
            <w:proofErr w:type="spellStart"/>
            <w:r>
              <w:t>JQuery</w:t>
            </w:r>
            <w:proofErr w:type="spellEnd"/>
            <w:r>
              <w:t xml:space="preserve"> 3.5.0</w:t>
            </w:r>
          </w:p>
        </w:tc>
      </w:tr>
      <w:tr w:rsidR="004E1010" w14:paraId="29B2300A" w14:textId="77777777" w:rsidTr="004A67E1">
        <w:tc>
          <w:tcPr>
            <w:tcW w:w="1413" w:type="dxa"/>
            <w:vMerge/>
          </w:tcPr>
          <w:p w14:paraId="0970FFEA" w14:textId="77777777" w:rsidR="004E1010" w:rsidRDefault="004E1010" w:rsidP="006A0442"/>
        </w:tc>
        <w:tc>
          <w:tcPr>
            <w:tcW w:w="7397" w:type="dxa"/>
          </w:tcPr>
          <w:p w14:paraId="4F166875" w14:textId="2ABB6DB5" w:rsidR="004E1010" w:rsidRDefault="004E1010" w:rsidP="006A0442">
            <w:proofErr w:type="spellStart"/>
            <w:r>
              <w:t>BootStrap</w:t>
            </w:r>
            <w:proofErr w:type="spellEnd"/>
            <w:r>
              <w:t xml:space="preserve"> 4.3.1</w:t>
            </w:r>
          </w:p>
        </w:tc>
      </w:tr>
      <w:tr w:rsidR="004E1010" w14:paraId="6C91A55C" w14:textId="77777777" w:rsidTr="004A67E1">
        <w:tc>
          <w:tcPr>
            <w:tcW w:w="1413" w:type="dxa"/>
            <w:vMerge/>
          </w:tcPr>
          <w:p w14:paraId="58EC9EBA" w14:textId="77777777" w:rsidR="004E1010" w:rsidRDefault="004E1010" w:rsidP="006A0442"/>
        </w:tc>
        <w:tc>
          <w:tcPr>
            <w:tcW w:w="7397" w:type="dxa"/>
          </w:tcPr>
          <w:p w14:paraId="08923897" w14:textId="5DE96C2B" w:rsidR="004E1010" w:rsidRDefault="004E1010" w:rsidP="006A0442">
            <w:proofErr w:type="spellStart"/>
            <w:r>
              <w:rPr>
                <w:rFonts w:hint="eastAsia"/>
              </w:rPr>
              <w:t>Layui</w:t>
            </w:r>
            <w:proofErr w:type="spellEnd"/>
            <w:r>
              <w:t xml:space="preserve"> </w:t>
            </w:r>
            <w:r w:rsidRPr="004E1010">
              <w:t>2.6.8</w:t>
            </w:r>
          </w:p>
        </w:tc>
      </w:tr>
      <w:tr w:rsidR="006A0442" w14:paraId="47B2ED9A" w14:textId="77777777" w:rsidTr="004A67E1">
        <w:tc>
          <w:tcPr>
            <w:tcW w:w="1413" w:type="dxa"/>
            <w:vMerge w:val="restart"/>
          </w:tcPr>
          <w:p w14:paraId="1700BE47" w14:textId="67AA3C13" w:rsidR="006A0442" w:rsidRDefault="006A0442" w:rsidP="006A0442">
            <w:r>
              <w:rPr>
                <w:rFonts w:hint="eastAsia"/>
              </w:rPr>
              <w:t>功能模块运行主要环境</w:t>
            </w:r>
          </w:p>
        </w:tc>
        <w:tc>
          <w:tcPr>
            <w:tcW w:w="7397" w:type="dxa"/>
          </w:tcPr>
          <w:p w14:paraId="12905FAB" w14:textId="2228891B" w:rsidR="006A0442" w:rsidRDefault="006A0442" w:rsidP="006A0442">
            <w:proofErr w:type="spellStart"/>
            <w:r>
              <w:rPr>
                <w:rFonts w:hint="eastAsia"/>
              </w:rPr>
              <w:t>Pytorch</w:t>
            </w:r>
            <w:proofErr w:type="spellEnd"/>
            <w:r>
              <w:t xml:space="preserve"> 1.7.1</w:t>
            </w:r>
          </w:p>
        </w:tc>
      </w:tr>
      <w:tr w:rsidR="006A0442" w14:paraId="1B254478" w14:textId="77777777" w:rsidTr="004A67E1">
        <w:tc>
          <w:tcPr>
            <w:tcW w:w="1413" w:type="dxa"/>
            <w:vMerge/>
          </w:tcPr>
          <w:p w14:paraId="74F222D6" w14:textId="77777777" w:rsidR="006A0442" w:rsidRDefault="006A0442" w:rsidP="006A0442"/>
        </w:tc>
        <w:tc>
          <w:tcPr>
            <w:tcW w:w="7397" w:type="dxa"/>
          </w:tcPr>
          <w:p w14:paraId="082F56E5" w14:textId="56101F66" w:rsidR="006A0442" w:rsidRDefault="006A0442" w:rsidP="006A0442">
            <w:proofErr w:type="spellStart"/>
            <w:r>
              <w:t>pytorch</w:t>
            </w:r>
            <w:proofErr w:type="spellEnd"/>
            <w:r>
              <w:t>-transformers 1.2.0</w:t>
            </w:r>
          </w:p>
        </w:tc>
      </w:tr>
      <w:tr w:rsidR="006A0442" w14:paraId="4EE6F0F5" w14:textId="77777777" w:rsidTr="004A67E1">
        <w:tc>
          <w:tcPr>
            <w:tcW w:w="1413" w:type="dxa"/>
            <w:vMerge/>
          </w:tcPr>
          <w:p w14:paraId="4015A5E2" w14:textId="77777777" w:rsidR="006A0442" w:rsidRDefault="006A0442" w:rsidP="006A0442"/>
        </w:tc>
        <w:tc>
          <w:tcPr>
            <w:tcW w:w="7397" w:type="dxa"/>
          </w:tcPr>
          <w:p w14:paraId="19899A08" w14:textId="0F1E026F" w:rsidR="006A0442" w:rsidRDefault="006A0442" w:rsidP="006A0442">
            <w:proofErr w:type="spellStart"/>
            <w:r>
              <w:t>numpy</w:t>
            </w:r>
            <w:proofErr w:type="spellEnd"/>
            <w:r>
              <w:t xml:space="preserve"> 1.19.2</w:t>
            </w:r>
          </w:p>
        </w:tc>
      </w:tr>
      <w:tr w:rsidR="006A0442" w14:paraId="1D83EDE4" w14:textId="77777777" w:rsidTr="004A67E1">
        <w:tc>
          <w:tcPr>
            <w:tcW w:w="1413" w:type="dxa"/>
            <w:vMerge/>
          </w:tcPr>
          <w:p w14:paraId="59046C44" w14:textId="77777777" w:rsidR="006A0442" w:rsidRDefault="006A0442" w:rsidP="006A0442"/>
        </w:tc>
        <w:tc>
          <w:tcPr>
            <w:tcW w:w="7397" w:type="dxa"/>
          </w:tcPr>
          <w:p w14:paraId="19BA5CB9" w14:textId="3D9CC13E" w:rsidR="006A0442" w:rsidRDefault="006A0442" w:rsidP="006A0442">
            <w:proofErr w:type="spellStart"/>
            <w:r>
              <w:t>jieba</w:t>
            </w:r>
            <w:proofErr w:type="spellEnd"/>
            <w:r>
              <w:t xml:space="preserve"> 0.42.1</w:t>
            </w:r>
          </w:p>
        </w:tc>
      </w:tr>
      <w:tr w:rsidR="006A0442" w14:paraId="428A098A" w14:textId="77777777" w:rsidTr="004A67E1">
        <w:tc>
          <w:tcPr>
            <w:tcW w:w="1413" w:type="dxa"/>
            <w:vMerge/>
          </w:tcPr>
          <w:p w14:paraId="5CA2D866" w14:textId="77777777" w:rsidR="006A0442" w:rsidRDefault="006A0442" w:rsidP="006A0442"/>
        </w:tc>
        <w:tc>
          <w:tcPr>
            <w:tcW w:w="7397" w:type="dxa"/>
          </w:tcPr>
          <w:p w14:paraId="6E54B3FE" w14:textId="524B3E45" w:rsidR="006A0442" w:rsidRDefault="006A0442" w:rsidP="006A0442">
            <w:r>
              <w:t>requests</w:t>
            </w:r>
            <w:r>
              <w:rPr>
                <w:rFonts w:hint="eastAsia"/>
              </w:rPr>
              <w:t xml:space="preserve"> </w:t>
            </w:r>
            <w:r>
              <w:t>2.23.0</w:t>
            </w:r>
          </w:p>
        </w:tc>
      </w:tr>
      <w:tr w:rsidR="006A0442" w14:paraId="3BB183B9" w14:textId="77777777" w:rsidTr="004A67E1">
        <w:tc>
          <w:tcPr>
            <w:tcW w:w="1413" w:type="dxa"/>
            <w:vMerge/>
          </w:tcPr>
          <w:p w14:paraId="1F992529" w14:textId="77777777" w:rsidR="006A0442" w:rsidRDefault="006A0442" w:rsidP="006A0442"/>
        </w:tc>
        <w:tc>
          <w:tcPr>
            <w:tcW w:w="7397" w:type="dxa"/>
          </w:tcPr>
          <w:p w14:paraId="513364DE" w14:textId="51F71889" w:rsidR="006A0442" w:rsidRDefault="006A0442" w:rsidP="006A0442">
            <w:r>
              <w:t>scrapy 2.6.1</w:t>
            </w:r>
          </w:p>
        </w:tc>
      </w:tr>
      <w:tr w:rsidR="006A0442" w14:paraId="658FE72E" w14:textId="77777777" w:rsidTr="004A67E1">
        <w:tc>
          <w:tcPr>
            <w:tcW w:w="1413" w:type="dxa"/>
            <w:vMerge/>
          </w:tcPr>
          <w:p w14:paraId="28AA2D13" w14:textId="77777777" w:rsidR="006A0442" w:rsidRDefault="006A0442">
            <w:pPr>
              <w:pPrChange w:id="1227" w:author="曹 好" w:date="2022-06-03T15:37:00Z">
                <w:pPr>
                  <w:widowControl/>
                  <w:spacing w:before="156" w:line="240" w:lineRule="auto"/>
                  <w:ind w:firstLine="480"/>
                  <w:jc w:val="left"/>
                </w:pPr>
              </w:pPrChange>
            </w:pPr>
          </w:p>
        </w:tc>
        <w:tc>
          <w:tcPr>
            <w:tcW w:w="7397" w:type="dxa"/>
          </w:tcPr>
          <w:p w14:paraId="238FFAA9" w14:textId="0415F240" w:rsidR="006A0442" w:rsidRDefault="00EE5CE4">
            <w:pPr>
              <w:pPrChange w:id="1228" w:author="曹 好" w:date="2022-06-03T15:37:00Z">
                <w:pPr>
                  <w:widowControl/>
                  <w:spacing w:before="156" w:line="240" w:lineRule="auto"/>
                  <w:ind w:firstLine="500"/>
                  <w:jc w:val="left"/>
                </w:pPr>
              </w:pPrChange>
            </w:pPr>
            <w:ins w:id="1229" w:author="曹 好" w:date="2022-06-05T22:38:00Z">
              <w:r>
                <w:t>r</w:t>
              </w:r>
            </w:ins>
            <w:r w:rsidR="006A0442">
              <w:t>asa</w:t>
            </w:r>
            <w:r>
              <w:t xml:space="preserve"> </w:t>
            </w:r>
            <w:r w:rsidRPr="00EE5CE4">
              <w:t>2.6.2</w:t>
            </w:r>
          </w:p>
        </w:tc>
      </w:tr>
      <w:tr w:rsidR="006A0442" w14:paraId="11A96A96" w14:textId="77777777" w:rsidTr="004A67E1">
        <w:tc>
          <w:tcPr>
            <w:tcW w:w="1413" w:type="dxa"/>
            <w:vMerge/>
          </w:tcPr>
          <w:p w14:paraId="5D2786AF" w14:textId="77777777" w:rsidR="006A0442" w:rsidRDefault="006A0442" w:rsidP="00EE5CE4"/>
        </w:tc>
        <w:tc>
          <w:tcPr>
            <w:tcW w:w="7397" w:type="dxa"/>
          </w:tcPr>
          <w:p w14:paraId="5066C53C" w14:textId="7476528F" w:rsidR="006A0442" w:rsidRDefault="00EE5CE4" w:rsidP="00EE5CE4">
            <w:proofErr w:type="spellStart"/>
            <w:r w:rsidRPr="00E22B14">
              <w:rPr>
                <w:rFonts w:hint="eastAsia"/>
              </w:rPr>
              <w:t>t</w:t>
            </w:r>
            <w:r w:rsidRPr="00E22B14">
              <w:t>ensorflow</w:t>
            </w:r>
            <w:proofErr w:type="spellEnd"/>
            <w:r w:rsidRPr="00E22B14">
              <w:t xml:space="preserve"> 2.1.0</w:t>
            </w:r>
          </w:p>
        </w:tc>
      </w:tr>
      <w:tr w:rsidR="006A0442" w14:paraId="7C365379" w14:textId="77777777" w:rsidTr="004A67E1">
        <w:tc>
          <w:tcPr>
            <w:tcW w:w="1413" w:type="dxa"/>
            <w:vMerge/>
          </w:tcPr>
          <w:p w14:paraId="4054C40E" w14:textId="77777777" w:rsidR="006A0442" w:rsidRDefault="006A0442" w:rsidP="00EE5CE4"/>
        </w:tc>
        <w:tc>
          <w:tcPr>
            <w:tcW w:w="7397" w:type="dxa"/>
          </w:tcPr>
          <w:p w14:paraId="0EF2305F" w14:textId="6C756F30" w:rsidR="006A0442" w:rsidRDefault="00EE5CE4" w:rsidP="00EE5CE4">
            <w:proofErr w:type="spellStart"/>
            <w:r>
              <w:t>k</w:t>
            </w:r>
            <w:r w:rsidRPr="00EE5CE4">
              <w:t>eras</w:t>
            </w:r>
            <w:proofErr w:type="spellEnd"/>
            <w:r>
              <w:t xml:space="preserve"> </w:t>
            </w:r>
            <w:r w:rsidRPr="00EE5CE4">
              <w:t>2.4.2</w:t>
            </w:r>
          </w:p>
        </w:tc>
      </w:tr>
    </w:tbl>
    <w:p w14:paraId="02C7F573" w14:textId="77777777" w:rsidR="004A67E1" w:rsidRDefault="004A67E1" w:rsidP="00E22B14"/>
    <w:p w14:paraId="4DAABDB1" w14:textId="590A57DD" w:rsidR="00473023" w:rsidRDefault="00473023" w:rsidP="00E22B14">
      <w:pPr>
        <w:pStyle w:val="2"/>
      </w:pPr>
      <w:bookmarkStart w:id="1230" w:name="_Toc105369080"/>
      <w:r>
        <w:rPr>
          <w:rFonts w:hint="eastAsia"/>
        </w:rPr>
        <w:t>算法测试</w:t>
      </w:r>
      <w:bookmarkEnd w:id="1230"/>
    </w:p>
    <w:p w14:paraId="34F82AA6" w14:textId="6983BD1C" w:rsidR="00473023" w:rsidRDefault="00AE1E4B" w:rsidP="00E22B14">
      <w:pPr>
        <w:pStyle w:val="3"/>
      </w:pPr>
      <w:r>
        <w:rPr>
          <w:rFonts w:hint="eastAsia"/>
        </w:rPr>
        <w:t>网络</w:t>
      </w:r>
      <w:r w:rsidR="00473023">
        <w:rPr>
          <w:rFonts w:hint="eastAsia"/>
        </w:rPr>
        <w:t>爬虫</w:t>
      </w:r>
      <w:r>
        <w:rPr>
          <w:rFonts w:hint="eastAsia"/>
        </w:rPr>
        <w:t>算法</w:t>
      </w:r>
      <w:r w:rsidR="00473023">
        <w:rPr>
          <w:rFonts w:hint="eastAsia"/>
        </w:rPr>
        <w:t>测试</w:t>
      </w:r>
    </w:p>
    <w:p w14:paraId="70AF98E3" w14:textId="77777777" w:rsidR="00AE1E4B" w:rsidRDefault="00AE1E4B">
      <w:pPr>
        <w:pPrChange w:id="1231" w:author="曹 好" w:date="2022-06-03T15:37:00Z">
          <w:pPr>
            <w:spacing w:before="156"/>
            <w:ind w:firstLineChars="200" w:firstLine="480"/>
          </w:pPr>
        </w:pPrChange>
      </w:pPr>
      <w:r>
        <w:rPr>
          <w:rFonts w:hint="eastAsia"/>
        </w:rPr>
        <w:lastRenderedPageBreak/>
        <w:t>信息采集模块在整个信息监测和预警系统中处于关键的位置，为后续的检测步骤提供数据源和分析的原始材料，并从中发现疑似的诈骗人员。根据项目需求，网络爬虫需要满足根据关键词</w:t>
      </w:r>
      <w:proofErr w:type="gramStart"/>
      <w:r>
        <w:rPr>
          <w:rFonts w:hint="eastAsia"/>
        </w:rPr>
        <w:t>爬取微博</w:t>
      </w:r>
      <w:proofErr w:type="gramEnd"/>
      <w:r>
        <w:rPr>
          <w:rFonts w:hint="eastAsia"/>
        </w:rPr>
        <w:t>博文及其评论、</w:t>
      </w:r>
      <w:proofErr w:type="gramStart"/>
      <w:r>
        <w:rPr>
          <w:rFonts w:hint="eastAsia"/>
        </w:rPr>
        <w:t>爬取疑似</w:t>
      </w:r>
      <w:proofErr w:type="gramEnd"/>
      <w:r>
        <w:rPr>
          <w:rFonts w:hint="eastAsia"/>
        </w:rPr>
        <w:t>诈骗人员</w:t>
      </w:r>
      <w:proofErr w:type="gramStart"/>
      <w:r>
        <w:rPr>
          <w:rFonts w:hint="eastAsia"/>
        </w:rPr>
        <w:t>的微博主页</w:t>
      </w:r>
      <w:proofErr w:type="gramEnd"/>
      <w:r>
        <w:rPr>
          <w:rFonts w:hint="eastAsia"/>
        </w:rPr>
        <w:t>和用户信息，下面分别对网络爬虫采集信息的有效性和稳定性进行测试：</w:t>
      </w:r>
    </w:p>
    <w:p w14:paraId="1B8925E4" w14:textId="77777777" w:rsidR="00AE1E4B" w:rsidRDefault="00AE1E4B">
      <w:pPr>
        <w:pStyle w:val="ab"/>
        <w:numPr>
          <w:ilvl w:val="0"/>
          <w:numId w:val="20"/>
        </w:numPr>
        <w:ind w:firstLineChars="0"/>
        <w:pPrChange w:id="1232" w:author="曹 好" w:date="2022-06-03T15:37:00Z">
          <w:pPr>
            <w:pStyle w:val="ab"/>
            <w:numPr>
              <w:numId w:val="20"/>
            </w:numPr>
            <w:spacing w:before="156"/>
            <w:ind w:left="720" w:firstLineChars="0" w:hanging="720"/>
          </w:pPr>
        </w:pPrChange>
      </w:pPr>
      <w:r>
        <w:rPr>
          <w:rFonts w:hint="eastAsia"/>
        </w:rPr>
        <w:t>测试爬虫的有效性</w:t>
      </w:r>
    </w:p>
    <w:p w14:paraId="777F652E" w14:textId="77777777" w:rsidR="00AE1E4B" w:rsidRDefault="00AE1E4B">
      <w:pPr>
        <w:pPrChange w:id="1233" w:author="曹 好" w:date="2022-06-03T15:37:00Z">
          <w:pPr>
            <w:spacing w:before="156"/>
            <w:ind w:left="480" w:firstLine="480"/>
          </w:pPr>
        </w:pPrChange>
      </w:pPr>
      <w:r>
        <w:rPr>
          <w:rFonts w:hint="eastAsia"/>
        </w:rPr>
        <w:t>该部分主要测试</w:t>
      </w:r>
      <w:r>
        <w:rPr>
          <w:rFonts w:hint="eastAsia"/>
        </w:rPr>
        <w:t>Scrapy</w:t>
      </w:r>
      <w:r>
        <w:rPr>
          <w:rFonts w:hint="eastAsia"/>
        </w:rPr>
        <w:t>爬虫能否</w:t>
      </w:r>
      <w:proofErr w:type="gramStart"/>
      <w:r>
        <w:rPr>
          <w:rFonts w:hint="eastAsia"/>
        </w:rPr>
        <w:t>有效爬取微</w:t>
      </w:r>
      <w:proofErr w:type="gramEnd"/>
      <w:r>
        <w:rPr>
          <w:rFonts w:hint="eastAsia"/>
        </w:rPr>
        <w:t>博博文信息、评论信息、用户</w:t>
      </w:r>
    </w:p>
    <w:p w14:paraId="6D598F3E" w14:textId="0E7FD921" w:rsidR="00AE1E4B" w:rsidRDefault="00AE1E4B">
      <w:pPr>
        <w:pPrChange w:id="1234" w:author="曹 好" w:date="2022-06-03T15:37:00Z">
          <w:pPr>
            <w:spacing w:before="156"/>
            <w:ind w:firstLine="480"/>
          </w:pPr>
        </w:pPrChange>
      </w:pPr>
      <w:proofErr w:type="gramStart"/>
      <w:r>
        <w:rPr>
          <w:rFonts w:hint="eastAsia"/>
        </w:rPr>
        <w:t>微博主页</w:t>
      </w:r>
      <w:proofErr w:type="gramEnd"/>
      <w:r>
        <w:rPr>
          <w:rFonts w:hint="eastAsia"/>
        </w:rPr>
        <w:t>、个人信息等关键信息，测试方案如</w:t>
      </w:r>
      <w:r>
        <w:fldChar w:fldCharType="begin"/>
      </w:r>
      <w:r>
        <w:instrText xml:space="preserve"> </w:instrText>
      </w:r>
      <w:r>
        <w:rPr>
          <w:rFonts w:hint="eastAsia"/>
        </w:rPr>
        <w:instrText>REF _Ref104922989</w:instrText>
      </w:r>
      <w:r>
        <w:instrText xml:space="preserve"> </w:instrText>
      </w:r>
      <w:r>
        <w:fldChar w:fldCharType="separate"/>
      </w:r>
      <w:ins w:id="1235" w:author="曹 好" w:date="2022-06-06T00:50:00Z">
        <w:r w:rsidR="00166C1F">
          <w:t>表</w:t>
        </w:r>
        <w:r w:rsidR="00166C1F">
          <w:t xml:space="preserve"> 3- </w:t>
        </w:r>
        <w:r w:rsidR="00166C1F">
          <w:rPr>
            <w:noProof/>
          </w:rPr>
          <w:t>1</w:t>
        </w:r>
      </w:ins>
      <w:del w:id="1236" w:author="曹 好" w:date="2022-06-03T16:35:00Z">
        <w:r w:rsidDel="00AB2086">
          <w:delText>表</w:delText>
        </w:r>
        <w:r w:rsidDel="00AB2086">
          <w:delText xml:space="preserve"> 3- </w:delText>
        </w:r>
        <w:r w:rsidDel="00AB2086">
          <w:rPr>
            <w:noProof/>
          </w:rPr>
          <w:delText>1</w:delText>
        </w:r>
      </w:del>
      <w:r>
        <w:fldChar w:fldCharType="end"/>
      </w:r>
      <w:r>
        <w:rPr>
          <w:rFonts w:hint="eastAsia"/>
        </w:rPr>
        <w:t>所示：</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946"/>
      </w:tblGrid>
      <w:tr w:rsidR="00AE1E4B" w:rsidRPr="00205B8B" w14:paraId="34F1CAC7" w14:textId="77777777" w:rsidTr="006844A9">
        <w:trPr>
          <w:trHeight w:val="285"/>
        </w:trPr>
        <w:tc>
          <w:tcPr>
            <w:tcW w:w="1413" w:type="dxa"/>
            <w:shd w:val="clear" w:color="auto" w:fill="auto"/>
            <w:noWrap/>
            <w:vAlign w:val="center"/>
            <w:hideMark/>
          </w:tcPr>
          <w:p w14:paraId="1FD92F58" w14:textId="77777777" w:rsidR="00AE1E4B" w:rsidRPr="00205B8B" w:rsidRDefault="00AE1E4B">
            <w:pPr>
              <w:pPrChange w:id="1237" w:author="曹 好" w:date="2022-06-03T15:37:00Z">
                <w:pPr>
                  <w:widowControl/>
                  <w:spacing w:before="156"/>
                  <w:ind w:firstLine="440"/>
                  <w:jc w:val="left"/>
                </w:pPr>
              </w:pPrChange>
            </w:pPr>
            <w:r w:rsidRPr="00205B8B">
              <w:rPr>
                <w:rFonts w:hint="eastAsia"/>
              </w:rPr>
              <w:t>测试名称</w:t>
            </w:r>
          </w:p>
        </w:tc>
        <w:tc>
          <w:tcPr>
            <w:tcW w:w="6946" w:type="dxa"/>
            <w:shd w:val="clear" w:color="auto" w:fill="auto"/>
            <w:noWrap/>
            <w:vAlign w:val="center"/>
            <w:hideMark/>
          </w:tcPr>
          <w:p w14:paraId="69F9F325" w14:textId="77777777" w:rsidR="00AE1E4B" w:rsidRPr="00205B8B" w:rsidRDefault="00AE1E4B">
            <w:pPr>
              <w:pPrChange w:id="1238" w:author="曹 好" w:date="2022-06-03T15:37:00Z">
                <w:pPr>
                  <w:widowControl/>
                  <w:spacing w:before="156"/>
                  <w:ind w:firstLine="440"/>
                  <w:jc w:val="left"/>
                </w:pPr>
              </w:pPrChange>
            </w:pPr>
            <w:r w:rsidRPr="00205B8B">
              <w:rPr>
                <w:rFonts w:hint="eastAsia"/>
              </w:rPr>
              <w:t>爬虫提取</w:t>
            </w:r>
            <w:proofErr w:type="gramStart"/>
            <w:r w:rsidRPr="00205B8B">
              <w:rPr>
                <w:rFonts w:hint="eastAsia"/>
              </w:rPr>
              <w:t>微博关键</w:t>
            </w:r>
            <w:proofErr w:type="gramEnd"/>
            <w:r w:rsidRPr="00205B8B">
              <w:rPr>
                <w:rFonts w:hint="eastAsia"/>
              </w:rPr>
              <w:t>信息测试</w:t>
            </w:r>
          </w:p>
        </w:tc>
      </w:tr>
      <w:tr w:rsidR="00AE1E4B" w:rsidRPr="00205B8B" w14:paraId="4B295B88" w14:textId="77777777" w:rsidTr="006844A9">
        <w:trPr>
          <w:trHeight w:val="1140"/>
        </w:trPr>
        <w:tc>
          <w:tcPr>
            <w:tcW w:w="1413" w:type="dxa"/>
            <w:shd w:val="clear" w:color="auto" w:fill="auto"/>
            <w:noWrap/>
            <w:vAlign w:val="center"/>
            <w:hideMark/>
          </w:tcPr>
          <w:p w14:paraId="3AFD0331" w14:textId="77777777" w:rsidR="00AE1E4B" w:rsidRPr="00205B8B" w:rsidRDefault="00AE1E4B">
            <w:pPr>
              <w:pPrChange w:id="1239" w:author="曹 好" w:date="2022-06-03T15:37:00Z">
                <w:pPr>
                  <w:widowControl/>
                  <w:spacing w:before="156"/>
                  <w:ind w:firstLine="440"/>
                  <w:jc w:val="left"/>
                </w:pPr>
              </w:pPrChange>
            </w:pPr>
            <w:r w:rsidRPr="00205B8B">
              <w:rPr>
                <w:rFonts w:hint="eastAsia"/>
              </w:rPr>
              <w:t>测试目标</w:t>
            </w:r>
          </w:p>
        </w:tc>
        <w:tc>
          <w:tcPr>
            <w:tcW w:w="6946" w:type="dxa"/>
            <w:shd w:val="clear" w:color="auto" w:fill="auto"/>
            <w:vAlign w:val="center"/>
            <w:hideMark/>
          </w:tcPr>
          <w:p w14:paraId="177052E8" w14:textId="77777777" w:rsidR="00AE1E4B" w:rsidRPr="00205B8B" w:rsidRDefault="00AE1E4B">
            <w:pPr>
              <w:pPrChange w:id="1240" w:author="曹 好" w:date="2022-06-03T15:37:00Z">
                <w:pPr>
                  <w:widowControl/>
                  <w:spacing w:before="156"/>
                  <w:ind w:firstLine="440"/>
                  <w:jc w:val="left"/>
                </w:pPr>
              </w:pPrChange>
            </w:pPr>
            <w:proofErr w:type="gramStart"/>
            <w:r w:rsidRPr="00205B8B">
              <w:rPr>
                <w:rFonts w:hint="eastAsia"/>
              </w:rPr>
              <w:t>以微博为</w:t>
            </w:r>
            <w:proofErr w:type="gramEnd"/>
            <w:r w:rsidRPr="00205B8B">
              <w:rPr>
                <w:rFonts w:hint="eastAsia"/>
              </w:rPr>
              <w:t>测试对象，爬虫运行时间为</w:t>
            </w:r>
            <w:r w:rsidRPr="00205B8B">
              <w:rPr>
                <w:rFonts w:hint="eastAsia"/>
              </w:rPr>
              <w:t>10</w:t>
            </w:r>
            <w:r w:rsidRPr="00205B8B">
              <w:rPr>
                <w:rFonts w:hint="eastAsia"/>
              </w:rPr>
              <w:t>分钟，测试所采集的</w:t>
            </w:r>
            <w:proofErr w:type="gramStart"/>
            <w:r w:rsidRPr="00205B8B">
              <w:rPr>
                <w:rFonts w:hint="eastAsia"/>
              </w:rPr>
              <w:t>微博信息</w:t>
            </w:r>
            <w:proofErr w:type="gramEnd"/>
            <w:r w:rsidRPr="00205B8B">
              <w:rPr>
                <w:rFonts w:hint="eastAsia"/>
              </w:rPr>
              <w:t>是否包含关键词，评论信息是否</w:t>
            </w:r>
            <w:proofErr w:type="gramStart"/>
            <w:r w:rsidRPr="00205B8B">
              <w:rPr>
                <w:rFonts w:hint="eastAsia"/>
              </w:rPr>
              <w:t>为爬取微博下</w:t>
            </w:r>
            <w:proofErr w:type="gramEnd"/>
            <w:r w:rsidRPr="00205B8B">
              <w:rPr>
                <w:rFonts w:hint="eastAsia"/>
              </w:rPr>
              <w:t>的评论信息；是否能准确</w:t>
            </w:r>
            <w:proofErr w:type="gramStart"/>
            <w:r w:rsidRPr="00205B8B">
              <w:rPr>
                <w:rFonts w:hint="eastAsia"/>
              </w:rPr>
              <w:t>爬取用户</w:t>
            </w:r>
            <w:proofErr w:type="gramEnd"/>
            <w:r w:rsidRPr="00205B8B">
              <w:rPr>
                <w:rFonts w:hint="eastAsia"/>
              </w:rPr>
              <w:t>的个人信息</w:t>
            </w:r>
            <w:proofErr w:type="gramStart"/>
            <w:r w:rsidRPr="00205B8B">
              <w:rPr>
                <w:rFonts w:hint="eastAsia"/>
              </w:rPr>
              <w:t>和微博主页</w:t>
            </w:r>
            <w:proofErr w:type="gramEnd"/>
          </w:p>
        </w:tc>
      </w:tr>
      <w:tr w:rsidR="00AE1E4B" w:rsidRPr="00205B8B" w14:paraId="42CCDA24" w14:textId="77777777" w:rsidTr="006844A9">
        <w:trPr>
          <w:trHeight w:val="285"/>
        </w:trPr>
        <w:tc>
          <w:tcPr>
            <w:tcW w:w="1413" w:type="dxa"/>
            <w:shd w:val="clear" w:color="auto" w:fill="auto"/>
            <w:noWrap/>
            <w:vAlign w:val="center"/>
            <w:hideMark/>
          </w:tcPr>
          <w:p w14:paraId="0CA954AA" w14:textId="77777777" w:rsidR="00AE1E4B" w:rsidRPr="00205B8B" w:rsidRDefault="00AE1E4B">
            <w:pPr>
              <w:pPrChange w:id="1241" w:author="曹 好" w:date="2022-06-03T15:37:00Z">
                <w:pPr>
                  <w:widowControl/>
                  <w:spacing w:before="156"/>
                  <w:ind w:firstLine="440"/>
                  <w:jc w:val="left"/>
                </w:pPr>
              </w:pPrChange>
            </w:pPr>
            <w:r w:rsidRPr="00205B8B">
              <w:rPr>
                <w:rFonts w:hint="eastAsia"/>
              </w:rPr>
              <w:t>测试模块</w:t>
            </w:r>
          </w:p>
        </w:tc>
        <w:tc>
          <w:tcPr>
            <w:tcW w:w="6946" w:type="dxa"/>
            <w:shd w:val="clear" w:color="auto" w:fill="auto"/>
            <w:noWrap/>
            <w:vAlign w:val="center"/>
            <w:hideMark/>
          </w:tcPr>
          <w:p w14:paraId="5721B295" w14:textId="77777777" w:rsidR="00AE1E4B" w:rsidRPr="00205B8B" w:rsidRDefault="00AE1E4B">
            <w:pPr>
              <w:pPrChange w:id="1242" w:author="曹 好" w:date="2022-06-03T15:37:00Z">
                <w:pPr>
                  <w:widowControl/>
                  <w:spacing w:before="156"/>
                  <w:ind w:firstLine="440"/>
                  <w:jc w:val="left"/>
                </w:pPr>
              </w:pPrChange>
            </w:pPr>
            <w:r w:rsidRPr="00205B8B">
              <w:rPr>
                <w:rFonts w:hint="eastAsia"/>
              </w:rPr>
              <w:t>信息采集模块</w:t>
            </w:r>
          </w:p>
        </w:tc>
      </w:tr>
      <w:tr w:rsidR="00AE1E4B" w:rsidRPr="00205B8B" w14:paraId="2DF44953" w14:textId="77777777" w:rsidTr="006844A9">
        <w:trPr>
          <w:trHeight w:val="285"/>
        </w:trPr>
        <w:tc>
          <w:tcPr>
            <w:tcW w:w="1413" w:type="dxa"/>
            <w:shd w:val="clear" w:color="auto" w:fill="auto"/>
            <w:noWrap/>
            <w:vAlign w:val="center"/>
            <w:hideMark/>
          </w:tcPr>
          <w:p w14:paraId="47D97304" w14:textId="77777777" w:rsidR="00AE1E4B" w:rsidRPr="00205B8B" w:rsidRDefault="00AE1E4B">
            <w:pPr>
              <w:pPrChange w:id="1243" w:author="曹 好" w:date="2022-06-03T15:37:00Z">
                <w:pPr>
                  <w:widowControl/>
                  <w:spacing w:before="156"/>
                  <w:ind w:firstLine="440"/>
                  <w:jc w:val="left"/>
                </w:pPr>
              </w:pPrChange>
            </w:pPr>
            <w:r w:rsidRPr="00205B8B">
              <w:rPr>
                <w:rFonts w:hint="eastAsia"/>
              </w:rPr>
              <w:t>测试方法</w:t>
            </w:r>
          </w:p>
        </w:tc>
        <w:tc>
          <w:tcPr>
            <w:tcW w:w="6946" w:type="dxa"/>
            <w:shd w:val="clear" w:color="auto" w:fill="auto"/>
            <w:noWrap/>
            <w:vAlign w:val="center"/>
            <w:hideMark/>
          </w:tcPr>
          <w:p w14:paraId="7C1E356B" w14:textId="77777777" w:rsidR="00AE1E4B" w:rsidRPr="00205B8B" w:rsidRDefault="00AE1E4B">
            <w:pPr>
              <w:pPrChange w:id="1244" w:author="曹 好" w:date="2022-06-03T15:37:00Z">
                <w:pPr>
                  <w:widowControl/>
                  <w:spacing w:before="156"/>
                  <w:ind w:firstLine="440"/>
                  <w:jc w:val="left"/>
                </w:pPr>
              </w:pPrChange>
            </w:pPr>
            <w:r w:rsidRPr="00205B8B">
              <w:rPr>
                <w:rFonts w:hint="eastAsia"/>
              </w:rPr>
              <w:t>将爬虫运行</w:t>
            </w:r>
            <w:r w:rsidRPr="00205B8B">
              <w:rPr>
                <w:rFonts w:hint="eastAsia"/>
              </w:rPr>
              <w:t>10</w:t>
            </w:r>
            <w:r w:rsidRPr="00205B8B">
              <w:rPr>
                <w:rFonts w:hint="eastAsia"/>
              </w:rPr>
              <w:t>分钟，在数据库中观察测试结果</w:t>
            </w:r>
          </w:p>
        </w:tc>
      </w:tr>
      <w:tr w:rsidR="00AE1E4B" w:rsidRPr="00205B8B" w14:paraId="54C5CDD5" w14:textId="77777777" w:rsidTr="006844A9">
        <w:trPr>
          <w:trHeight w:val="570"/>
        </w:trPr>
        <w:tc>
          <w:tcPr>
            <w:tcW w:w="1413" w:type="dxa"/>
            <w:shd w:val="clear" w:color="auto" w:fill="auto"/>
            <w:noWrap/>
            <w:vAlign w:val="center"/>
            <w:hideMark/>
          </w:tcPr>
          <w:p w14:paraId="0FADCDF2" w14:textId="77777777" w:rsidR="00AE1E4B" w:rsidRPr="00205B8B" w:rsidRDefault="00AE1E4B">
            <w:pPr>
              <w:pPrChange w:id="1245" w:author="曹 好" w:date="2022-06-03T15:37:00Z">
                <w:pPr>
                  <w:widowControl/>
                  <w:spacing w:before="156"/>
                  <w:ind w:firstLine="440"/>
                  <w:jc w:val="left"/>
                </w:pPr>
              </w:pPrChange>
            </w:pPr>
            <w:r w:rsidRPr="00205B8B">
              <w:rPr>
                <w:rFonts w:hint="eastAsia"/>
              </w:rPr>
              <w:t>完成标准</w:t>
            </w:r>
          </w:p>
        </w:tc>
        <w:tc>
          <w:tcPr>
            <w:tcW w:w="6946" w:type="dxa"/>
            <w:shd w:val="clear" w:color="auto" w:fill="auto"/>
            <w:vAlign w:val="center"/>
            <w:hideMark/>
          </w:tcPr>
          <w:p w14:paraId="19C279C2" w14:textId="77777777" w:rsidR="00AE1E4B" w:rsidRPr="00205B8B" w:rsidRDefault="00AE1E4B">
            <w:pPr>
              <w:pPrChange w:id="1246" w:author="曹 好" w:date="2022-06-03T15:37:00Z">
                <w:pPr>
                  <w:keepNext/>
                  <w:widowControl/>
                  <w:spacing w:before="156"/>
                  <w:ind w:firstLine="440"/>
                  <w:jc w:val="left"/>
                </w:pPr>
              </w:pPrChange>
            </w:pPr>
            <w:r w:rsidRPr="00205B8B">
              <w:rPr>
                <w:rFonts w:hint="eastAsia"/>
              </w:rPr>
              <w:t>按照测试方案进行测试，记录测试结果，各类信息均</w:t>
            </w:r>
            <w:r>
              <w:rPr>
                <w:rFonts w:hint="eastAsia"/>
              </w:rPr>
              <w:t>能正确获取</w:t>
            </w:r>
          </w:p>
        </w:tc>
      </w:tr>
    </w:tbl>
    <w:p w14:paraId="437653B9" w14:textId="21AE9DFC" w:rsidR="00AE1E4B" w:rsidRDefault="00AE1E4B" w:rsidP="00AB2086">
      <w:pPr>
        <w:pStyle w:val="a9"/>
        <w:spacing w:after="312"/>
      </w:pPr>
      <w:bookmarkStart w:id="1247" w:name="_Ref104922989"/>
      <w:bookmarkStart w:id="1248" w:name="_Ref104922802"/>
      <w:r>
        <w:t>表</w:t>
      </w:r>
      <w:r>
        <w:t xml:space="preserve"> 3- </w:t>
      </w:r>
      <w:r>
        <w:fldChar w:fldCharType="begin"/>
      </w:r>
      <w:r>
        <w:instrText xml:space="preserve"> SEQ </w:instrText>
      </w:r>
      <w:r>
        <w:instrText>表</w:instrText>
      </w:r>
      <w:r>
        <w:instrText xml:space="preserve">_3- \* ARABIC </w:instrText>
      </w:r>
      <w:r>
        <w:fldChar w:fldCharType="separate"/>
      </w:r>
      <w:r w:rsidR="00166C1F">
        <w:rPr>
          <w:noProof/>
        </w:rPr>
        <w:t>1</w:t>
      </w:r>
      <w:r>
        <w:fldChar w:fldCharType="end"/>
      </w:r>
      <w:bookmarkEnd w:id="1247"/>
      <w:r>
        <w:t xml:space="preserve"> </w:t>
      </w:r>
      <w:r>
        <w:rPr>
          <w:rFonts w:hint="eastAsia"/>
        </w:rPr>
        <w:t>信息采集模块有效性测试</w:t>
      </w:r>
      <w:bookmarkEnd w:id="1248"/>
    </w:p>
    <w:p w14:paraId="2D76B6E7" w14:textId="77777777" w:rsidR="00AE1E4B" w:rsidDel="00583A00" w:rsidRDefault="00AE1E4B">
      <w:pPr>
        <w:rPr>
          <w:del w:id="1249" w:author="曹 好" w:date="2022-06-05T22:40:00Z"/>
        </w:rPr>
        <w:pPrChange w:id="1250" w:author="曹 好" w:date="2022-06-03T15:37:00Z">
          <w:pPr>
            <w:spacing w:before="156"/>
            <w:ind w:firstLine="480"/>
          </w:pPr>
        </w:pPrChange>
      </w:pPr>
      <w:del w:id="1251" w:author="曹 好" w:date="2022-06-05T22:40:00Z">
        <w:r w:rsidDel="00583A00">
          <w:tab/>
          <w:delText xml:space="preserve"> </w:delText>
        </w:r>
      </w:del>
      <w:r w:rsidRPr="005A209F">
        <w:rPr>
          <w:rFonts w:hint="eastAsia"/>
        </w:rPr>
        <w:t>该部分的</w:t>
      </w:r>
      <w:r>
        <w:rPr>
          <w:rFonts w:hint="eastAsia"/>
        </w:rPr>
        <w:t>测试结果如下：</w:t>
      </w:r>
    </w:p>
    <w:p w14:paraId="3E537577" w14:textId="77777777" w:rsidR="00AE1E4B" w:rsidRDefault="00AE1E4B">
      <w:pPr>
        <w:pPrChange w:id="1252" w:author="曹 好" w:date="2022-06-03T15:37:00Z">
          <w:pPr>
            <w:spacing w:before="156"/>
            <w:ind w:firstLineChars="200" w:firstLine="480"/>
          </w:pPr>
        </w:pPrChange>
      </w:pPr>
      <w:r>
        <w:rPr>
          <w:rFonts w:hint="eastAsia"/>
        </w:rPr>
        <w:t>运行</w:t>
      </w:r>
      <w:r>
        <w:rPr>
          <w:rFonts w:hint="eastAsia"/>
        </w:rPr>
        <w:t>Scrapy</w:t>
      </w:r>
      <w:r>
        <w:rPr>
          <w:rFonts w:hint="eastAsia"/>
        </w:rPr>
        <w:t>爬虫，设置爬虫关键词为诈骗关键词“兼职”，运行</w:t>
      </w:r>
      <w:r>
        <w:rPr>
          <w:rFonts w:hint="eastAsia"/>
        </w:rPr>
        <w:t>10</w:t>
      </w:r>
      <w:r>
        <w:rPr>
          <w:rFonts w:hint="eastAsia"/>
        </w:rPr>
        <w:t>分钟后，在后台</w:t>
      </w:r>
      <w:r>
        <w:rPr>
          <w:rFonts w:hint="eastAsia"/>
        </w:rPr>
        <w:t>My</w:t>
      </w:r>
      <w:r>
        <w:t>SQL</w:t>
      </w:r>
      <w:r>
        <w:rPr>
          <w:rFonts w:hint="eastAsia"/>
        </w:rPr>
        <w:t>数据库中观察采集结果：</w:t>
      </w:r>
    </w:p>
    <w:p w14:paraId="22CE1CE4" w14:textId="66900924" w:rsidR="00AE1E4B" w:rsidRDefault="00AE1E4B">
      <w:pPr>
        <w:pStyle w:val="aff3"/>
        <w:pPrChange w:id="1253" w:author="曹 好" w:date="2022-06-05T22:43:00Z">
          <w:pPr>
            <w:keepNext/>
            <w:widowControl/>
            <w:spacing w:before="156"/>
            <w:ind w:firstLine="480"/>
            <w:jc w:val="left"/>
          </w:pPr>
        </w:pPrChange>
      </w:pPr>
      <w:r w:rsidRPr="00055BB9">
        <w:drawing>
          <wp:inline distT="0" distB="0" distL="0" distR="0" wp14:anchorId="057302B5" wp14:editId="14EFB1A0">
            <wp:extent cx="5041834" cy="2644140"/>
            <wp:effectExtent l="0" t="0" r="698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5419" cy="2646020"/>
                    </a:xfrm>
                    <a:prstGeom prst="rect">
                      <a:avLst/>
                    </a:prstGeom>
                    <a:noFill/>
                    <a:ln>
                      <a:noFill/>
                    </a:ln>
                  </pic:spPr>
                </pic:pic>
              </a:graphicData>
            </a:graphic>
          </wp:inline>
        </w:drawing>
      </w:r>
    </w:p>
    <w:p w14:paraId="58371551" w14:textId="79EA1721" w:rsidR="00AE1E4B" w:rsidRPr="00035006" w:rsidRDefault="00AE1E4B" w:rsidP="00AB2086">
      <w:pPr>
        <w:pStyle w:val="a9"/>
        <w:spacing w:after="312"/>
        <w:rPr>
          <w:rFonts w:ascii="宋体" w:eastAsia="宋体" w:hAnsi="宋体" w:cs="宋体"/>
          <w:kern w:val="0"/>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1</w:t>
      </w:r>
      <w:r>
        <w:fldChar w:fldCharType="end"/>
      </w:r>
      <w:r>
        <w:t xml:space="preserve"> </w:t>
      </w:r>
      <w:proofErr w:type="gramStart"/>
      <w:r>
        <w:rPr>
          <w:rFonts w:hint="eastAsia"/>
        </w:rPr>
        <w:t>微博信息采集</w:t>
      </w:r>
      <w:proofErr w:type="gramEnd"/>
      <w:r>
        <w:rPr>
          <w:rFonts w:hint="eastAsia"/>
        </w:rPr>
        <w:t>结果</w:t>
      </w:r>
    </w:p>
    <w:p w14:paraId="5439B0FF" w14:textId="3E175838" w:rsidR="00AE1E4B" w:rsidRDefault="00AE1E4B">
      <w:pPr>
        <w:pStyle w:val="aff3"/>
        <w:pPrChange w:id="1254" w:author="曹 好" w:date="2022-06-05T22:43:00Z">
          <w:pPr>
            <w:keepNext/>
            <w:spacing w:before="156"/>
            <w:ind w:firstLine="480"/>
          </w:pPr>
        </w:pPrChange>
      </w:pPr>
      <w:r>
        <w:rPr>
          <w:rFonts w:hint="eastAsia"/>
        </w:rPr>
        <w:lastRenderedPageBreak/>
        <w:drawing>
          <wp:inline distT="0" distB="0" distL="0" distR="0" wp14:anchorId="100D68F3" wp14:editId="0A6DC7EF">
            <wp:extent cx="4000500" cy="4303452"/>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04989" cy="4308281"/>
                    </a:xfrm>
                    <a:prstGeom prst="rect">
                      <a:avLst/>
                    </a:prstGeom>
                  </pic:spPr>
                </pic:pic>
              </a:graphicData>
            </a:graphic>
          </wp:inline>
        </w:drawing>
      </w:r>
    </w:p>
    <w:p w14:paraId="4448080B" w14:textId="17966F2F" w:rsidR="00AE1E4B" w:rsidRDefault="00AE1E4B" w:rsidP="00AB2086">
      <w:pPr>
        <w:pStyle w:val="a9"/>
        <w:spacing w:after="312"/>
        <w:rPr>
          <w:rFonts w:ascii="宋体" w:eastAsia="宋体" w:hAnsi="宋体"/>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2</w:t>
      </w:r>
      <w:r>
        <w:fldChar w:fldCharType="end"/>
      </w:r>
      <w:r>
        <w:t xml:space="preserve"> </w:t>
      </w:r>
      <w:r>
        <w:rPr>
          <w:rFonts w:hint="eastAsia"/>
        </w:rPr>
        <w:t>微博博文和评论信息的正确性</w:t>
      </w:r>
    </w:p>
    <w:p w14:paraId="1A696CEF" w14:textId="77777777" w:rsidR="00AE1E4B" w:rsidRDefault="00AE1E4B">
      <w:pPr>
        <w:pPrChange w:id="1255" w:author="曹 好" w:date="2022-06-03T15:37:00Z">
          <w:pPr>
            <w:spacing w:before="156"/>
            <w:ind w:firstLineChars="200" w:firstLine="480"/>
          </w:pPr>
        </w:pPrChange>
      </w:pPr>
      <w:r>
        <w:rPr>
          <w:rFonts w:hint="eastAsia"/>
        </w:rPr>
        <w:t>运行</w:t>
      </w:r>
      <w:r>
        <w:rPr>
          <w:rFonts w:hint="eastAsia"/>
        </w:rPr>
        <w:t>Scrapy</w:t>
      </w:r>
      <w:r>
        <w:rPr>
          <w:rFonts w:hint="eastAsia"/>
        </w:rPr>
        <w:t>爬虫，</w:t>
      </w:r>
      <w:proofErr w:type="gramStart"/>
      <w:r>
        <w:rPr>
          <w:rFonts w:hint="eastAsia"/>
        </w:rPr>
        <w:t>爬取疑似</w:t>
      </w:r>
      <w:proofErr w:type="gramEnd"/>
      <w:r>
        <w:rPr>
          <w:rFonts w:hint="eastAsia"/>
        </w:rPr>
        <w:t>诈骗人员</w:t>
      </w:r>
      <w:proofErr w:type="gramStart"/>
      <w:r>
        <w:rPr>
          <w:rFonts w:hint="eastAsia"/>
        </w:rPr>
        <w:t>的微博主页</w:t>
      </w:r>
      <w:proofErr w:type="gramEnd"/>
      <w:r>
        <w:rPr>
          <w:rFonts w:hint="eastAsia"/>
        </w:rPr>
        <w:t>和用户信息，</w:t>
      </w:r>
      <w:proofErr w:type="gramStart"/>
      <w:r>
        <w:rPr>
          <w:rFonts w:hint="eastAsia"/>
        </w:rPr>
        <w:t>查看爬取的</w:t>
      </w:r>
      <w:proofErr w:type="gramEnd"/>
      <w:r>
        <w:rPr>
          <w:rFonts w:hint="eastAsia"/>
        </w:rPr>
        <w:t>信息是否正确：</w:t>
      </w:r>
    </w:p>
    <w:p w14:paraId="5984C59E" w14:textId="308A8C3D" w:rsidR="00AE1E4B" w:rsidRDefault="00AE1E4B">
      <w:pPr>
        <w:pStyle w:val="aff3"/>
        <w:pPrChange w:id="1256" w:author="曹 好" w:date="2022-06-05T22:43:00Z">
          <w:pPr>
            <w:keepNext/>
            <w:spacing w:before="156"/>
            <w:ind w:firstLineChars="200" w:firstLine="480"/>
          </w:pPr>
        </w:pPrChange>
      </w:pPr>
      <w:r>
        <w:rPr>
          <w:rFonts w:hint="eastAsia"/>
        </w:rPr>
        <w:drawing>
          <wp:inline distT="0" distB="0" distL="0" distR="0" wp14:anchorId="605CEAAC" wp14:editId="453A05FF">
            <wp:extent cx="4091940" cy="1654743"/>
            <wp:effectExtent l="0" t="0" r="381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60" cstate="print">
                      <a:extLst>
                        <a:ext uri="{28A0092B-C50C-407E-A947-70E740481C1C}">
                          <a14:useLocalDpi xmlns:a14="http://schemas.microsoft.com/office/drawing/2010/main" val="0"/>
                        </a:ext>
                      </a:extLst>
                    </a:blip>
                    <a:srcRect b="7469"/>
                    <a:stretch/>
                  </pic:blipFill>
                  <pic:spPr bwMode="auto">
                    <a:xfrm>
                      <a:off x="0" y="0"/>
                      <a:ext cx="4117491" cy="1665076"/>
                    </a:xfrm>
                    <a:prstGeom prst="rect">
                      <a:avLst/>
                    </a:prstGeom>
                    <a:ln>
                      <a:noFill/>
                    </a:ln>
                    <a:extLst>
                      <a:ext uri="{53640926-AAD7-44D8-BBD7-CCE9431645EC}">
                        <a14:shadowObscured xmlns:a14="http://schemas.microsoft.com/office/drawing/2010/main"/>
                      </a:ext>
                    </a:extLst>
                  </pic:spPr>
                </pic:pic>
              </a:graphicData>
            </a:graphic>
          </wp:inline>
        </w:drawing>
      </w:r>
    </w:p>
    <w:p w14:paraId="559E3276" w14:textId="5F8A0A1E" w:rsidR="00AE1E4B"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3</w:t>
      </w:r>
      <w:r>
        <w:fldChar w:fldCharType="end"/>
      </w:r>
      <w:r>
        <w:t xml:space="preserve"> </w:t>
      </w:r>
      <w:proofErr w:type="gramStart"/>
      <w:r>
        <w:rPr>
          <w:rFonts w:hint="eastAsia"/>
        </w:rPr>
        <w:t>微博用户</w:t>
      </w:r>
      <w:proofErr w:type="gramEnd"/>
      <w:r>
        <w:rPr>
          <w:rFonts w:hint="eastAsia"/>
        </w:rPr>
        <w:t>信息的正确性</w:t>
      </w:r>
    </w:p>
    <w:p w14:paraId="3102C092" w14:textId="6322E2E5" w:rsidR="00AE1E4B" w:rsidRDefault="00AE1E4B">
      <w:pPr>
        <w:pStyle w:val="aff3"/>
        <w:pPrChange w:id="1257" w:author="曹 好" w:date="2022-06-05T22:43:00Z">
          <w:pPr>
            <w:keepNext/>
            <w:spacing w:before="156"/>
            <w:ind w:firstLine="480"/>
          </w:pPr>
        </w:pPrChange>
      </w:pPr>
      <w:r>
        <w:rPr>
          <w:rFonts w:hint="eastAsia"/>
        </w:rPr>
        <w:lastRenderedPageBreak/>
        <w:drawing>
          <wp:inline distT="0" distB="0" distL="0" distR="0" wp14:anchorId="101AA7D7" wp14:editId="5247A247">
            <wp:extent cx="4137660" cy="552994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61" cstate="print">
                      <a:extLst>
                        <a:ext uri="{28A0092B-C50C-407E-A947-70E740481C1C}">
                          <a14:useLocalDpi xmlns:a14="http://schemas.microsoft.com/office/drawing/2010/main" val="0"/>
                        </a:ext>
                      </a:extLst>
                    </a:blip>
                    <a:srcRect t="1921" b="3596"/>
                    <a:stretch/>
                  </pic:blipFill>
                  <pic:spPr bwMode="auto">
                    <a:xfrm>
                      <a:off x="0" y="0"/>
                      <a:ext cx="4140167" cy="5533292"/>
                    </a:xfrm>
                    <a:prstGeom prst="rect">
                      <a:avLst/>
                    </a:prstGeom>
                    <a:ln>
                      <a:noFill/>
                    </a:ln>
                    <a:extLst>
                      <a:ext uri="{53640926-AAD7-44D8-BBD7-CCE9431645EC}">
                        <a14:shadowObscured xmlns:a14="http://schemas.microsoft.com/office/drawing/2010/main"/>
                      </a:ext>
                    </a:extLst>
                  </pic:spPr>
                </pic:pic>
              </a:graphicData>
            </a:graphic>
          </wp:inline>
        </w:drawing>
      </w:r>
    </w:p>
    <w:p w14:paraId="51A26380" w14:textId="04BEBDFA" w:rsidR="00AE1E4B" w:rsidRPr="002B7EAF"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166C1F">
        <w:rPr>
          <w:noProof/>
        </w:rPr>
        <w:t>4</w:t>
      </w:r>
      <w:r>
        <w:fldChar w:fldCharType="end"/>
      </w:r>
      <w:r>
        <w:t xml:space="preserve"> </w:t>
      </w:r>
      <w:proofErr w:type="gramStart"/>
      <w:r>
        <w:rPr>
          <w:rFonts w:hint="eastAsia"/>
        </w:rPr>
        <w:t>用户微博主页</w:t>
      </w:r>
      <w:proofErr w:type="gramEnd"/>
      <w:r>
        <w:rPr>
          <w:rFonts w:hint="eastAsia"/>
        </w:rPr>
        <w:t>信息的正确性</w:t>
      </w:r>
    </w:p>
    <w:p w14:paraId="5DD003C2" w14:textId="77777777" w:rsidR="00AE1E4B" w:rsidRPr="00A15BC2" w:rsidRDefault="00AE1E4B">
      <w:pPr>
        <w:pStyle w:val="ab"/>
        <w:numPr>
          <w:ilvl w:val="0"/>
          <w:numId w:val="20"/>
        </w:numPr>
        <w:ind w:firstLineChars="0"/>
        <w:pPrChange w:id="1258" w:author="曹 好" w:date="2022-06-03T15:37:00Z">
          <w:pPr>
            <w:pStyle w:val="ab"/>
            <w:numPr>
              <w:numId w:val="20"/>
            </w:numPr>
            <w:spacing w:before="156"/>
            <w:ind w:left="720" w:firstLineChars="0" w:hanging="720"/>
          </w:pPr>
        </w:pPrChange>
      </w:pPr>
      <w:r w:rsidRPr="00A15BC2">
        <w:rPr>
          <w:rFonts w:hint="eastAsia"/>
        </w:rPr>
        <w:t>测试爬虫的稳定性</w:t>
      </w:r>
    </w:p>
    <w:p w14:paraId="102D16A6" w14:textId="77777777" w:rsidR="00AE1E4B" w:rsidRDefault="00AE1E4B">
      <w:pPr>
        <w:pPrChange w:id="1259" w:author="曹 好" w:date="2022-06-03T15:37:00Z">
          <w:pPr>
            <w:spacing w:before="156"/>
            <w:ind w:left="480" w:firstLine="480"/>
          </w:pPr>
        </w:pPrChange>
      </w:pPr>
      <w:r>
        <w:rPr>
          <w:rFonts w:hint="eastAsia"/>
        </w:rPr>
        <w:t>该板块对信息采集模块的稳定性进行测试，具体包括信息采集长时间运行</w:t>
      </w:r>
    </w:p>
    <w:p w14:paraId="2CCAAABC" w14:textId="6F598F71" w:rsidR="00AE1E4B" w:rsidRDefault="00AE1E4B">
      <w:pPr>
        <w:pPrChange w:id="1260" w:author="曹 好" w:date="2022-06-03T15:37:00Z">
          <w:pPr>
            <w:spacing w:before="156"/>
            <w:ind w:firstLine="480"/>
          </w:pPr>
        </w:pPrChange>
      </w:pPr>
      <w:r>
        <w:rPr>
          <w:rFonts w:hint="eastAsia"/>
        </w:rPr>
        <w:t>是否出现卡死、是否设置了网络故障的异常处理、是否设置了信息提取失败的异常处理、是否设置数据库写入失败的异常处理等等。测试方案如</w:t>
      </w:r>
      <w:r>
        <w:fldChar w:fldCharType="begin"/>
      </w:r>
      <w:r>
        <w:instrText xml:space="preserve"> </w:instrText>
      </w:r>
      <w:r>
        <w:rPr>
          <w:rFonts w:hint="eastAsia"/>
        </w:rPr>
        <w:instrText>REF _Ref104927719</w:instrText>
      </w:r>
      <w:r>
        <w:instrText xml:space="preserve"> </w:instrText>
      </w:r>
      <w:r>
        <w:fldChar w:fldCharType="separate"/>
      </w:r>
      <w:ins w:id="1261" w:author="曹 好" w:date="2022-06-06T00:50:00Z">
        <w:r w:rsidR="00166C1F">
          <w:t>表</w:t>
        </w:r>
        <w:r w:rsidR="00166C1F">
          <w:t xml:space="preserve"> 3- </w:t>
        </w:r>
        <w:r w:rsidR="00166C1F">
          <w:rPr>
            <w:noProof/>
          </w:rPr>
          <w:t>2</w:t>
        </w:r>
      </w:ins>
      <w:del w:id="1262" w:author="曹 好" w:date="2022-06-03T16:35:00Z">
        <w:r w:rsidDel="00AB2086">
          <w:delText>表</w:delText>
        </w:r>
        <w:r w:rsidDel="00AB2086">
          <w:delText xml:space="preserve"> 3- </w:delText>
        </w:r>
        <w:r w:rsidDel="00AB2086">
          <w:rPr>
            <w:noProof/>
          </w:rPr>
          <w:delText>2</w:delText>
        </w:r>
      </w:del>
      <w:r>
        <w:fldChar w:fldCharType="end"/>
      </w:r>
      <w:r>
        <w:rPr>
          <w:rFonts w:hint="eastAsia"/>
        </w:rPr>
        <w:t>所示</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263" w:author="曹 好" w:date="2022-06-05T22:42:00Z">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6804"/>
        <w:tblGridChange w:id="1264">
          <w:tblGrid>
            <w:gridCol w:w="1413"/>
            <w:gridCol w:w="6804"/>
          </w:tblGrid>
        </w:tblGridChange>
      </w:tblGrid>
      <w:tr w:rsidR="00AE1E4B" w:rsidRPr="00205B8B" w14:paraId="4A22A82D" w14:textId="77777777" w:rsidTr="00583A00">
        <w:trPr>
          <w:trHeight w:val="285"/>
          <w:jc w:val="center"/>
          <w:trPrChange w:id="1265" w:author="曹 好" w:date="2022-06-05T22:42:00Z">
            <w:trPr>
              <w:trHeight w:val="285"/>
            </w:trPr>
          </w:trPrChange>
        </w:trPr>
        <w:tc>
          <w:tcPr>
            <w:tcW w:w="1413" w:type="dxa"/>
            <w:shd w:val="clear" w:color="auto" w:fill="auto"/>
            <w:noWrap/>
            <w:vAlign w:val="center"/>
            <w:hideMark/>
            <w:tcPrChange w:id="1266" w:author="曹 好" w:date="2022-06-05T22:42:00Z">
              <w:tcPr>
                <w:tcW w:w="1413" w:type="dxa"/>
                <w:shd w:val="clear" w:color="auto" w:fill="auto"/>
                <w:noWrap/>
                <w:vAlign w:val="center"/>
                <w:hideMark/>
              </w:tcPr>
            </w:tcPrChange>
          </w:tcPr>
          <w:p w14:paraId="7604AC42" w14:textId="77777777" w:rsidR="00AE1E4B" w:rsidRPr="00205B8B" w:rsidRDefault="00AE1E4B">
            <w:pPr>
              <w:pPrChange w:id="1267" w:author="曹 好" w:date="2022-06-03T15:37:00Z">
                <w:pPr>
                  <w:widowControl/>
                  <w:spacing w:before="156"/>
                  <w:ind w:firstLine="440"/>
                  <w:jc w:val="left"/>
                </w:pPr>
              </w:pPrChange>
            </w:pPr>
            <w:r w:rsidRPr="00205B8B">
              <w:rPr>
                <w:rFonts w:hint="eastAsia"/>
              </w:rPr>
              <w:t>测试名称</w:t>
            </w:r>
          </w:p>
        </w:tc>
        <w:tc>
          <w:tcPr>
            <w:tcW w:w="6804" w:type="dxa"/>
            <w:shd w:val="clear" w:color="auto" w:fill="auto"/>
            <w:noWrap/>
            <w:vAlign w:val="center"/>
            <w:hideMark/>
            <w:tcPrChange w:id="1268" w:author="曹 好" w:date="2022-06-05T22:42:00Z">
              <w:tcPr>
                <w:tcW w:w="6804" w:type="dxa"/>
                <w:shd w:val="clear" w:color="auto" w:fill="auto"/>
                <w:noWrap/>
                <w:vAlign w:val="center"/>
                <w:hideMark/>
              </w:tcPr>
            </w:tcPrChange>
          </w:tcPr>
          <w:p w14:paraId="2C51687F" w14:textId="77777777" w:rsidR="00AE1E4B" w:rsidRPr="00205B8B" w:rsidRDefault="00AE1E4B">
            <w:pPr>
              <w:pPrChange w:id="1269" w:author="曹 好" w:date="2022-06-03T15:37:00Z">
                <w:pPr>
                  <w:widowControl/>
                  <w:spacing w:before="156"/>
                  <w:ind w:firstLine="440"/>
                  <w:jc w:val="left"/>
                </w:pPr>
              </w:pPrChange>
            </w:pPr>
            <w:r w:rsidRPr="00205B8B">
              <w:rPr>
                <w:rFonts w:hint="eastAsia"/>
              </w:rPr>
              <w:t>爬虫提取</w:t>
            </w:r>
            <w:r>
              <w:rPr>
                <w:rFonts w:hint="eastAsia"/>
              </w:rPr>
              <w:t>信息的稳定性</w:t>
            </w:r>
          </w:p>
        </w:tc>
      </w:tr>
      <w:tr w:rsidR="00AE1E4B" w:rsidRPr="00205B8B" w14:paraId="5F8C589D" w14:textId="77777777" w:rsidTr="00583A00">
        <w:trPr>
          <w:trHeight w:val="1140"/>
          <w:jc w:val="center"/>
          <w:trPrChange w:id="1270" w:author="曹 好" w:date="2022-06-05T22:42:00Z">
            <w:trPr>
              <w:trHeight w:val="1140"/>
            </w:trPr>
          </w:trPrChange>
        </w:trPr>
        <w:tc>
          <w:tcPr>
            <w:tcW w:w="1413" w:type="dxa"/>
            <w:shd w:val="clear" w:color="auto" w:fill="auto"/>
            <w:noWrap/>
            <w:vAlign w:val="center"/>
            <w:hideMark/>
            <w:tcPrChange w:id="1271" w:author="曹 好" w:date="2022-06-05T22:42:00Z">
              <w:tcPr>
                <w:tcW w:w="1413" w:type="dxa"/>
                <w:shd w:val="clear" w:color="auto" w:fill="auto"/>
                <w:noWrap/>
                <w:vAlign w:val="center"/>
                <w:hideMark/>
              </w:tcPr>
            </w:tcPrChange>
          </w:tcPr>
          <w:p w14:paraId="2E9AB099" w14:textId="77777777" w:rsidR="00AE1E4B" w:rsidRPr="00205B8B" w:rsidRDefault="00AE1E4B">
            <w:pPr>
              <w:pPrChange w:id="1272" w:author="曹 好" w:date="2022-06-03T15:37:00Z">
                <w:pPr>
                  <w:widowControl/>
                  <w:spacing w:before="156"/>
                  <w:ind w:firstLine="440"/>
                  <w:jc w:val="left"/>
                </w:pPr>
              </w:pPrChange>
            </w:pPr>
            <w:r w:rsidRPr="00205B8B">
              <w:rPr>
                <w:rFonts w:hint="eastAsia"/>
              </w:rPr>
              <w:t>测试目标</w:t>
            </w:r>
          </w:p>
        </w:tc>
        <w:tc>
          <w:tcPr>
            <w:tcW w:w="6804" w:type="dxa"/>
            <w:shd w:val="clear" w:color="auto" w:fill="auto"/>
            <w:vAlign w:val="center"/>
            <w:hideMark/>
            <w:tcPrChange w:id="1273" w:author="曹 好" w:date="2022-06-05T22:42:00Z">
              <w:tcPr>
                <w:tcW w:w="6804" w:type="dxa"/>
                <w:shd w:val="clear" w:color="auto" w:fill="auto"/>
                <w:vAlign w:val="center"/>
                <w:hideMark/>
              </w:tcPr>
            </w:tcPrChange>
          </w:tcPr>
          <w:p w14:paraId="7F75A6C9" w14:textId="77777777" w:rsidR="00AE1E4B" w:rsidRPr="00205B8B" w:rsidRDefault="00AE1E4B">
            <w:pPr>
              <w:pPrChange w:id="1274" w:author="曹 好" w:date="2022-06-03T15:37:00Z">
                <w:pPr>
                  <w:widowControl/>
                  <w:spacing w:before="156"/>
                  <w:ind w:firstLine="440"/>
                  <w:jc w:val="left"/>
                </w:pPr>
              </w:pPrChange>
            </w:pPr>
            <w:r>
              <w:rPr>
                <w:rFonts w:hint="eastAsia"/>
              </w:rPr>
              <w:t>通过运行爬虫，测试该爬虫在长时间运行、网络故障、信息提取失败、数据库写入失败等情况下的稳定性和异常处理机制是否健全</w:t>
            </w:r>
          </w:p>
        </w:tc>
      </w:tr>
      <w:tr w:rsidR="00AE1E4B" w:rsidRPr="00205B8B" w14:paraId="1040BDF5" w14:textId="77777777" w:rsidTr="00583A00">
        <w:trPr>
          <w:trHeight w:val="285"/>
          <w:jc w:val="center"/>
          <w:trPrChange w:id="1275" w:author="曹 好" w:date="2022-06-05T22:42:00Z">
            <w:trPr>
              <w:trHeight w:val="285"/>
            </w:trPr>
          </w:trPrChange>
        </w:trPr>
        <w:tc>
          <w:tcPr>
            <w:tcW w:w="1413" w:type="dxa"/>
            <w:shd w:val="clear" w:color="auto" w:fill="auto"/>
            <w:noWrap/>
            <w:vAlign w:val="center"/>
            <w:hideMark/>
            <w:tcPrChange w:id="1276" w:author="曹 好" w:date="2022-06-05T22:42:00Z">
              <w:tcPr>
                <w:tcW w:w="1413" w:type="dxa"/>
                <w:shd w:val="clear" w:color="auto" w:fill="auto"/>
                <w:noWrap/>
                <w:vAlign w:val="center"/>
                <w:hideMark/>
              </w:tcPr>
            </w:tcPrChange>
          </w:tcPr>
          <w:p w14:paraId="263078F2" w14:textId="77777777" w:rsidR="00AE1E4B" w:rsidRPr="00205B8B" w:rsidRDefault="00AE1E4B">
            <w:pPr>
              <w:pPrChange w:id="1277" w:author="曹 好" w:date="2022-06-03T15:37:00Z">
                <w:pPr>
                  <w:widowControl/>
                  <w:spacing w:before="156"/>
                  <w:ind w:firstLine="440"/>
                  <w:jc w:val="left"/>
                </w:pPr>
              </w:pPrChange>
            </w:pPr>
            <w:r w:rsidRPr="00205B8B">
              <w:rPr>
                <w:rFonts w:hint="eastAsia"/>
              </w:rPr>
              <w:t>测试模块</w:t>
            </w:r>
          </w:p>
        </w:tc>
        <w:tc>
          <w:tcPr>
            <w:tcW w:w="6804" w:type="dxa"/>
            <w:shd w:val="clear" w:color="auto" w:fill="auto"/>
            <w:noWrap/>
            <w:vAlign w:val="center"/>
            <w:hideMark/>
            <w:tcPrChange w:id="1278" w:author="曹 好" w:date="2022-06-05T22:42:00Z">
              <w:tcPr>
                <w:tcW w:w="6804" w:type="dxa"/>
                <w:shd w:val="clear" w:color="auto" w:fill="auto"/>
                <w:noWrap/>
                <w:vAlign w:val="center"/>
                <w:hideMark/>
              </w:tcPr>
            </w:tcPrChange>
          </w:tcPr>
          <w:p w14:paraId="2C9CA3B2" w14:textId="77777777" w:rsidR="00AE1E4B" w:rsidRPr="00205B8B" w:rsidRDefault="00AE1E4B">
            <w:pPr>
              <w:pPrChange w:id="1279" w:author="曹 好" w:date="2022-06-03T15:37:00Z">
                <w:pPr>
                  <w:widowControl/>
                  <w:spacing w:before="156"/>
                  <w:ind w:firstLine="440"/>
                  <w:jc w:val="left"/>
                </w:pPr>
              </w:pPrChange>
            </w:pPr>
            <w:r w:rsidRPr="00205B8B">
              <w:rPr>
                <w:rFonts w:hint="eastAsia"/>
              </w:rPr>
              <w:t>信息采集模块</w:t>
            </w:r>
          </w:p>
        </w:tc>
      </w:tr>
      <w:tr w:rsidR="00AE1E4B" w:rsidRPr="00205B8B" w14:paraId="0C9A9857" w14:textId="77777777" w:rsidTr="00583A00">
        <w:trPr>
          <w:trHeight w:val="285"/>
          <w:jc w:val="center"/>
          <w:trPrChange w:id="1280" w:author="曹 好" w:date="2022-06-05T22:42:00Z">
            <w:trPr>
              <w:trHeight w:val="285"/>
            </w:trPr>
          </w:trPrChange>
        </w:trPr>
        <w:tc>
          <w:tcPr>
            <w:tcW w:w="1413" w:type="dxa"/>
            <w:shd w:val="clear" w:color="auto" w:fill="auto"/>
            <w:noWrap/>
            <w:vAlign w:val="center"/>
            <w:hideMark/>
            <w:tcPrChange w:id="1281" w:author="曹 好" w:date="2022-06-05T22:42:00Z">
              <w:tcPr>
                <w:tcW w:w="1413" w:type="dxa"/>
                <w:shd w:val="clear" w:color="auto" w:fill="auto"/>
                <w:noWrap/>
                <w:vAlign w:val="center"/>
                <w:hideMark/>
              </w:tcPr>
            </w:tcPrChange>
          </w:tcPr>
          <w:p w14:paraId="1EC40EC3" w14:textId="77777777" w:rsidR="00AE1E4B" w:rsidRPr="00205B8B" w:rsidRDefault="00AE1E4B">
            <w:pPr>
              <w:pPrChange w:id="1282" w:author="曹 好" w:date="2022-06-03T15:37:00Z">
                <w:pPr>
                  <w:widowControl/>
                  <w:spacing w:before="156"/>
                  <w:ind w:firstLine="440"/>
                  <w:jc w:val="left"/>
                </w:pPr>
              </w:pPrChange>
            </w:pPr>
            <w:r w:rsidRPr="00205B8B">
              <w:rPr>
                <w:rFonts w:hint="eastAsia"/>
              </w:rPr>
              <w:lastRenderedPageBreak/>
              <w:t>测试方法</w:t>
            </w:r>
          </w:p>
        </w:tc>
        <w:tc>
          <w:tcPr>
            <w:tcW w:w="6804" w:type="dxa"/>
            <w:shd w:val="clear" w:color="auto" w:fill="auto"/>
            <w:noWrap/>
            <w:vAlign w:val="center"/>
            <w:hideMark/>
            <w:tcPrChange w:id="1283" w:author="曹 好" w:date="2022-06-05T22:42:00Z">
              <w:tcPr>
                <w:tcW w:w="6804" w:type="dxa"/>
                <w:shd w:val="clear" w:color="auto" w:fill="auto"/>
                <w:noWrap/>
                <w:vAlign w:val="center"/>
                <w:hideMark/>
              </w:tcPr>
            </w:tcPrChange>
          </w:tcPr>
          <w:p w14:paraId="62770F80" w14:textId="77777777" w:rsidR="00AE1E4B" w:rsidRPr="00205B8B" w:rsidRDefault="00AE1E4B">
            <w:pPr>
              <w:pPrChange w:id="1284" w:author="曹 好" w:date="2022-06-03T15:37:00Z">
                <w:pPr>
                  <w:widowControl/>
                  <w:spacing w:before="156"/>
                  <w:ind w:firstLine="440"/>
                  <w:jc w:val="left"/>
                </w:pPr>
              </w:pPrChange>
            </w:pPr>
            <w:r>
              <w:rPr>
                <w:rFonts w:hint="eastAsia"/>
              </w:rPr>
              <w:t>通过让爬虫长时间运行以及设置特定的异常情况如网络异常、采集字段为空的信息、数据库异常等，检测爬虫在应对各种异常情况时的稳定性与及健全性</w:t>
            </w:r>
          </w:p>
        </w:tc>
      </w:tr>
      <w:tr w:rsidR="00AE1E4B" w:rsidRPr="00205B8B" w14:paraId="7E9FDAC4" w14:textId="77777777" w:rsidTr="00583A00">
        <w:trPr>
          <w:trHeight w:val="570"/>
          <w:jc w:val="center"/>
          <w:trPrChange w:id="1285" w:author="曹 好" w:date="2022-06-05T22:42:00Z">
            <w:trPr>
              <w:trHeight w:val="570"/>
            </w:trPr>
          </w:trPrChange>
        </w:trPr>
        <w:tc>
          <w:tcPr>
            <w:tcW w:w="1413" w:type="dxa"/>
            <w:shd w:val="clear" w:color="auto" w:fill="auto"/>
            <w:noWrap/>
            <w:vAlign w:val="center"/>
            <w:hideMark/>
            <w:tcPrChange w:id="1286" w:author="曹 好" w:date="2022-06-05T22:42:00Z">
              <w:tcPr>
                <w:tcW w:w="1413" w:type="dxa"/>
                <w:shd w:val="clear" w:color="auto" w:fill="auto"/>
                <w:noWrap/>
                <w:vAlign w:val="center"/>
                <w:hideMark/>
              </w:tcPr>
            </w:tcPrChange>
          </w:tcPr>
          <w:p w14:paraId="21D2F83B" w14:textId="77777777" w:rsidR="00AE1E4B" w:rsidRPr="00205B8B" w:rsidRDefault="00AE1E4B">
            <w:pPr>
              <w:pPrChange w:id="1287" w:author="曹 好" w:date="2022-06-03T15:37:00Z">
                <w:pPr>
                  <w:widowControl/>
                  <w:spacing w:before="156"/>
                  <w:ind w:firstLine="440"/>
                  <w:jc w:val="left"/>
                </w:pPr>
              </w:pPrChange>
            </w:pPr>
            <w:r w:rsidRPr="00205B8B">
              <w:rPr>
                <w:rFonts w:hint="eastAsia"/>
              </w:rPr>
              <w:t>完成标准</w:t>
            </w:r>
          </w:p>
        </w:tc>
        <w:tc>
          <w:tcPr>
            <w:tcW w:w="6804" w:type="dxa"/>
            <w:shd w:val="clear" w:color="auto" w:fill="auto"/>
            <w:vAlign w:val="center"/>
            <w:hideMark/>
            <w:tcPrChange w:id="1288" w:author="曹 好" w:date="2022-06-05T22:42:00Z">
              <w:tcPr>
                <w:tcW w:w="6804" w:type="dxa"/>
                <w:shd w:val="clear" w:color="auto" w:fill="auto"/>
                <w:vAlign w:val="center"/>
                <w:hideMark/>
              </w:tcPr>
            </w:tcPrChange>
          </w:tcPr>
          <w:p w14:paraId="3589B2DF" w14:textId="77777777" w:rsidR="00AE1E4B" w:rsidRPr="00205B8B" w:rsidRDefault="00AE1E4B">
            <w:pPr>
              <w:pPrChange w:id="1289" w:author="曹 好" w:date="2022-06-03T15:37:00Z">
                <w:pPr>
                  <w:keepNext/>
                  <w:widowControl/>
                  <w:spacing w:before="156"/>
                  <w:ind w:firstLine="440"/>
                  <w:jc w:val="left"/>
                </w:pPr>
              </w:pPrChange>
            </w:pPr>
            <w:r w:rsidRPr="00205B8B">
              <w:rPr>
                <w:rFonts w:hint="eastAsia"/>
              </w:rPr>
              <w:t>按照测试方案进行测试，</w:t>
            </w:r>
            <w:r>
              <w:rPr>
                <w:rFonts w:hint="eastAsia"/>
              </w:rPr>
              <w:t>依次观察爬虫在应对各种异常情况时是否能正常应对，均反应正常则通过测试</w:t>
            </w:r>
          </w:p>
        </w:tc>
      </w:tr>
    </w:tbl>
    <w:p w14:paraId="55989587" w14:textId="00BDF825" w:rsidR="00AE1E4B" w:rsidRDefault="00AE1E4B" w:rsidP="00AB2086">
      <w:pPr>
        <w:pStyle w:val="a9"/>
        <w:spacing w:after="312"/>
      </w:pPr>
      <w:bookmarkStart w:id="1290" w:name="_Ref104927719"/>
      <w:r>
        <w:t>表</w:t>
      </w:r>
      <w:r>
        <w:t xml:space="preserve"> 3- </w:t>
      </w:r>
      <w:r>
        <w:fldChar w:fldCharType="begin"/>
      </w:r>
      <w:r>
        <w:instrText xml:space="preserve"> SEQ </w:instrText>
      </w:r>
      <w:r>
        <w:instrText>表</w:instrText>
      </w:r>
      <w:r>
        <w:instrText xml:space="preserve">_3- \* ARABIC </w:instrText>
      </w:r>
      <w:r>
        <w:fldChar w:fldCharType="separate"/>
      </w:r>
      <w:r w:rsidR="00166C1F">
        <w:rPr>
          <w:noProof/>
        </w:rPr>
        <w:t>2</w:t>
      </w:r>
      <w:r>
        <w:fldChar w:fldCharType="end"/>
      </w:r>
      <w:bookmarkEnd w:id="1290"/>
      <w:r>
        <w:rPr>
          <w:noProof/>
        </w:rPr>
        <w:t xml:space="preserve"> </w:t>
      </w:r>
      <w:r>
        <w:rPr>
          <w:rFonts w:hint="eastAsia"/>
          <w:noProof/>
        </w:rPr>
        <w:t>信息采集模块稳定性测试方案</w:t>
      </w:r>
    </w:p>
    <w:p w14:paraId="59AD2D7D" w14:textId="56F60D4A" w:rsidR="00AE1E4B" w:rsidRPr="00A15BC2" w:rsidRDefault="00AE1E4B">
      <w:pPr>
        <w:pPrChange w:id="1291" w:author="曹 好" w:date="2022-06-03T15:37:00Z">
          <w:pPr>
            <w:spacing w:before="156"/>
            <w:ind w:firstLine="480"/>
          </w:pPr>
        </w:pPrChange>
      </w:pPr>
      <w:r>
        <w:rPr>
          <w:rFonts w:hint="eastAsia"/>
        </w:rPr>
        <w:t xml:space="preserve"> </w:t>
      </w:r>
      <w:r>
        <w:t xml:space="preserve">   </w:t>
      </w:r>
      <w:r>
        <w:rPr>
          <w:rFonts w:hint="eastAsia"/>
        </w:rPr>
        <w:t>该部分的测试结果如下</w:t>
      </w:r>
      <w:r>
        <w:fldChar w:fldCharType="begin"/>
      </w:r>
      <w:r>
        <w:instrText xml:space="preserve"> </w:instrText>
      </w:r>
      <w:r>
        <w:rPr>
          <w:rFonts w:hint="eastAsia"/>
        </w:rPr>
        <w:instrText>REF _Ref104927736</w:instrText>
      </w:r>
      <w:r>
        <w:instrText xml:space="preserve"> </w:instrText>
      </w:r>
      <w:r>
        <w:fldChar w:fldCharType="separate"/>
      </w:r>
      <w:ins w:id="1292" w:author="曹 好" w:date="2022-06-06T00:50:00Z">
        <w:r w:rsidR="00166C1F">
          <w:t>表</w:t>
        </w:r>
        <w:r w:rsidR="00166C1F">
          <w:t xml:space="preserve"> 3- </w:t>
        </w:r>
        <w:r w:rsidR="00166C1F">
          <w:rPr>
            <w:noProof/>
          </w:rPr>
          <w:t>3</w:t>
        </w:r>
      </w:ins>
      <w:del w:id="1293" w:author="曹 好" w:date="2022-06-03T16:35:00Z">
        <w:r w:rsidDel="00AB2086">
          <w:delText>表</w:delText>
        </w:r>
        <w:r w:rsidDel="00AB2086">
          <w:delText xml:space="preserve"> 3- </w:delText>
        </w:r>
        <w:r w:rsidDel="00AB2086">
          <w:rPr>
            <w:noProof/>
          </w:rPr>
          <w:delText>3</w:delText>
        </w:r>
      </w:del>
      <w:r>
        <w:fldChar w:fldCharType="end"/>
      </w:r>
      <w:r>
        <w:rPr>
          <w:rFonts w:hint="eastAsia"/>
        </w:rPr>
        <w:t>所示。</w:t>
      </w:r>
    </w:p>
    <w:tbl>
      <w:tblPr>
        <w:tblW w:w="8217" w:type="dxa"/>
        <w:tblLayout w:type="fixed"/>
        <w:tblLook w:val="04A0" w:firstRow="1" w:lastRow="0" w:firstColumn="1" w:lastColumn="0" w:noHBand="0" w:noVBand="1"/>
      </w:tblPr>
      <w:tblGrid>
        <w:gridCol w:w="2689"/>
        <w:gridCol w:w="1417"/>
        <w:gridCol w:w="1418"/>
        <w:gridCol w:w="1417"/>
        <w:gridCol w:w="1276"/>
      </w:tblGrid>
      <w:tr w:rsidR="00AE1E4B" w:rsidRPr="00D84EAD" w14:paraId="66DDB9F6" w14:textId="77777777" w:rsidTr="006844A9">
        <w:trPr>
          <w:trHeight w:val="285"/>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6FF42" w14:textId="77777777" w:rsidR="00AE1E4B" w:rsidRPr="00D84EAD" w:rsidRDefault="00AE1E4B">
            <w:pPr>
              <w:pPrChange w:id="1294" w:author="曹 好" w:date="2022-06-03T15:37:00Z">
                <w:pPr>
                  <w:widowControl/>
                  <w:spacing w:before="156"/>
                  <w:ind w:firstLine="440"/>
                  <w:jc w:val="center"/>
                </w:pPr>
              </w:pPrChange>
            </w:pPr>
            <w:r w:rsidRPr="00D84EAD">
              <w:rPr>
                <w:rFonts w:hint="eastAsia"/>
              </w:rPr>
              <w:t>测试项目</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E6B6190" w14:textId="77777777" w:rsidR="00AE1E4B" w:rsidRPr="00D84EAD" w:rsidRDefault="00AE1E4B">
            <w:pPr>
              <w:pPrChange w:id="1295" w:author="曹 好" w:date="2022-06-03T15:37:00Z">
                <w:pPr>
                  <w:widowControl/>
                  <w:spacing w:before="156"/>
                  <w:ind w:firstLine="440"/>
                  <w:jc w:val="center"/>
                </w:pPr>
              </w:pPrChange>
            </w:pPr>
            <w:r w:rsidRPr="00D84EAD">
              <w:rPr>
                <w:rFonts w:hint="eastAsia"/>
              </w:rPr>
              <w:t>A</w:t>
            </w:r>
            <w:r w:rsidRPr="00D84EAD">
              <w:rPr>
                <w:rFonts w:hint="eastAsia"/>
              </w:rPr>
              <w:t>级</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788AC24D" w14:textId="77777777" w:rsidR="00AE1E4B" w:rsidRPr="00D84EAD" w:rsidRDefault="00AE1E4B">
            <w:pPr>
              <w:pPrChange w:id="1296" w:author="曹 好" w:date="2022-06-03T15:37:00Z">
                <w:pPr>
                  <w:widowControl/>
                  <w:spacing w:before="156"/>
                  <w:ind w:firstLine="440"/>
                  <w:jc w:val="center"/>
                </w:pPr>
              </w:pPrChange>
            </w:pPr>
            <w:r w:rsidRPr="00D84EAD">
              <w:rPr>
                <w:rFonts w:hint="eastAsia"/>
              </w:rPr>
              <w:t>B</w:t>
            </w:r>
            <w:r w:rsidRPr="00D84EAD">
              <w:rPr>
                <w:rFonts w:hint="eastAsia"/>
              </w:rPr>
              <w:t>级</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E4D00E0" w14:textId="77777777" w:rsidR="00AE1E4B" w:rsidRPr="00D84EAD" w:rsidRDefault="00AE1E4B">
            <w:pPr>
              <w:pPrChange w:id="1297" w:author="曹 好" w:date="2022-06-03T15:37:00Z">
                <w:pPr>
                  <w:widowControl/>
                  <w:spacing w:before="156"/>
                  <w:ind w:firstLine="440"/>
                  <w:jc w:val="center"/>
                </w:pPr>
              </w:pPrChange>
            </w:pPr>
            <w:r w:rsidRPr="00D84EAD">
              <w:rPr>
                <w:rFonts w:hint="eastAsia"/>
              </w:rPr>
              <w:t>C</w:t>
            </w:r>
            <w:r w:rsidRPr="00D84EAD">
              <w:rPr>
                <w:rFonts w:hint="eastAsia"/>
              </w:rPr>
              <w:t>级</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B2789C8" w14:textId="77777777" w:rsidR="00AE1E4B" w:rsidRPr="00D84EAD" w:rsidRDefault="00AE1E4B">
            <w:pPr>
              <w:pPrChange w:id="1298" w:author="曹 好" w:date="2022-06-03T15:37:00Z">
                <w:pPr>
                  <w:widowControl/>
                  <w:spacing w:before="156"/>
                  <w:ind w:firstLine="440"/>
                  <w:jc w:val="center"/>
                </w:pPr>
              </w:pPrChange>
            </w:pPr>
            <w:r w:rsidRPr="00D84EAD">
              <w:rPr>
                <w:rFonts w:hint="eastAsia"/>
              </w:rPr>
              <w:t>D</w:t>
            </w:r>
            <w:r w:rsidRPr="00D84EAD">
              <w:rPr>
                <w:rFonts w:hint="eastAsia"/>
              </w:rPr>
              <w:t>级</w:t>
            </w:r>
          </w:p>
        </w:tc>
      </w:tr>
      <w:tr w:rsidR="00AE1E4B" w:rsidRPr="00D84EAD" w14:paraId="1D388D9B" w14:textId="77777777" w:rsidTr="006844A9">
        <w:trPr>
          <w:trHeight w:val="285"/>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6333F964" w14:textId="77777777" w:rsidR="00AE1E4B" w:rsidRPr="00D84EAD" w:rsidRDefault="00AE1E4B">
            <w:pPr>
              <w:pPrChange w:id="1299" w:author="曹 好" w:date="2022-06-03T15:37:00Z">
                <w:pPr>
                  <w:widowControl/>
                  <w:spacing w:before="156"/>
                  <w:ind w:firstLine="440"/>
                  <w:jc w:val="center"/>
                </w:pPr>
              </w:pPrChange>
            </w:pPr>
            <w:r w:rsidRPr="00D84EAD">
              <w:rPr>
                <w:rFonts w:hint="eastAsia"/>
              </w:rPr>
              <w:t>爬虫长时间运行</w:t>
            </w:r>
          </w:p>
        </w:tc>
        <w:tc>
          <w:tcPr>
            <w:tcW w:w="1417" w:type="dxa"/>
            <w:tcBorders>
              <w:top w:val="nil"/>
              <w:left w:val="nil"/>
              <w:bottom w:val="single" w:sz="4" w:space="0" w:color="auto"/>
              <w:right w:val="single" w:sz="4" w:space="0" w:color="auto"/>
            </w:tcBorders>
            <w:shd w:val="clear" w:color="auto" w:fill="auto"/>
            <w:noWrap/>
            <w:vAlign w:val="center"/>
            <w:hideMark/>
          </w:tcPr>
          <w:p w14:paraId="5BF3682A" w14:textId="77777777" w:rsidR="00AE1E4B" w:rsidRPr="00D84EAD" w:rsidRDefault="00AE1E4B">
            <w:pPr>
              <w:pPrChange w:id="1300"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23EFF03F" w14:textId="77777777" w:rsidR="00AE1E4B" w:rsidRPr="00D84EAD" w:rsidRDefault="00AE1E4B">
            <w:pPr>
              <w:pPrChange w:id="1301"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46E06452" w14:textId="77777777" w:rsidR="00AE1E4B" w:rsidRPr="00D84EAD" w:rsidRDefault="00AE1E4B">
            <w:pPr>
              <w:pPrChange w:id="1302"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297589EA" w14:textId="77777777" w:rsidR="00AE1E4B" w:rsidRPr="00D84EAD" w:rsidRDefault="00AE1E4B">
            <w:pPr>
              <w:pPrChange w:id="1303" w:author="曹 好" w:date="2022-06-03T15:37:00Z">
                <w:pPr>
                  <w:widowControl/>
                  <w:spacing w:before="156"/>
                  <w:ind w:firstLine="440"/>
                  <w:jc w:val="center"/>
                </w:pPr>
              </w:pPrChange>
            </w:pPr>
            <w:r w:rsidRPr="00D84EAD">
              <w:rPr>
                <w:rFonts w:hint="eastAsia"/>
              </w:rPr>
              <w:t xml:space="preserve">　</w:t>
            </w:r>
          </w:p>
        </w:tc>
      </w:tr>
      <w:tr w:rsidR="00AE1E4B" w:rsidRPr="00D84EAD" w14:paraId="24EE7DDA" w14:textId="77777777" w:rsidTr="006844A9">
        <w:trPr>
          <w:trHeight w:val="285"/>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1D9D449C" w14:textId="77777777" w:rsidR="00AE1E4B" w:rsidRPr="00D84EAD" w:rsidRDefault="00AE1E4B">
            <w:pPr>
              <w:pPrChange w:id="1304" w:author="曹 好" w:date="2022-06-03T15:37:00Z">
                <w:pPr>
                  <w:widowControl/>
                  <w:spacing w:before="156"/>
                  <w:ind w:firstLine="440"/>
                  <w:jc w:val="center"/>
                </w:pPr>
              </w:pPrChange>
            </w:pPr>
            <w:r w:rsidRPr="00D84EAD">
              <w:rPr>
                <w:rFonts w:hint="eastAsia"/>
              </w:rPr>
              <w:t>爬虫运行时出现网络故障</w:t>
            </w:r>
          </w:p>
        </w:tc>
        <w:tc>
          <w:tcPr>
            <w:tcW w:w="1417" w:type="dxa"/>
            <w:tcBorders>
              <w:top w:val="nil"/>
              <w:left w:val="nil"/>
              <w:bottom w:val="single" w:sz="4" w:space="0" w:color="auto"/>
              <w:right w:val="single" w:sz="4" w:space="0" w:color="auto"/>
            </w:tcBorders>
            <w:shd w:val="clear" w:color="auto" w:fill="auto"/>
            <w:noWrap/>
            <w:vAlign w:val="center"/>
            <w:hideMark/>
          </w:tcPr>
          <w:p w14:paraId="355DCB38" w14:textId="77777777" w:rsidR="00AE1E4B" w:rsidRPr="00D84EAD" w:rsidRDefault="00AE1E4B">
            <w:pPr>
              <w:pPrChange w:id="1305"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6A4A062C" w14:textId="77777777" w:rsidR="00AE1E4B" w:rsidRPr="00D84EAD" w:rsidRDefault="00AE1E4B">
            <w:pPr>
              <w:pPrChange w:id="1306"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4DBB63A" w14:textId="77777777" w:rsidR="00AE1E4B" w:rsidRPr="00D84EAD" w:rsidRDefault="00AE1E4B">
            <w:pPr>
              <w:pPrChange w:id="1307"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6BEAACA7" w14:textId="77777777" w:rsidR="00AE1E4B" w:rsidRPr="00D84EAD" w:rsidRDefault="00AE1E4B">
            <w:pPr>
              <w:pPrChange w:id="1308" w:author="曹 好" w:date="2022-06-03T15:37:00Z">
                <w:pPr>
                  <w:widowControl/>
                  <w:spacing w:before="156"/>
                  <w:ind w:firstLine="440"/>
                  <w:jc w:val="center"/>
                </w:pPr>
              </w:pPrChange>
            </w:pPr>
            <w:r w:rsidRPr="00D84EAD">
              <w:rPr>
                <w:rFonts w:hint="eastAsia"/>
              </w:rPr>
              <w:t xml:space="preserve">　</w:t>
            </w:r>
          </w:p>
        </w:tc>
      </w:tr>
      <w:tr w:rsidR="00AE1E4B" w:rsidRPr="00D84EAD" w14:paraId="13785615" w14:textId="77777777" w:rsidTr="006844A9">
        <w:trPr>
          <w:trHeight w:val="57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C5EDF59" w14:textId="77777777" w:rsidR="00AE1E4B" w:rsidRPr="00D84EAD" w:rsidRDefault="00AE1E4B">
            <w:pPr>
              <w:pPrChange w:id="1309" w:author="曹 好" w:date="2022-06-03T15:37:00Z">
                <w:pPr>
                  <w:widowControl/>
                  <w:spacing w:before="156"/>
                  <w:ind w:firstLine="440"/>
                  <w:jc w:val="center"/>
                </w:pPr>
              </w:pPrChange>
            </w:pPr>
            <w:r w:rsidRPr="00D84EAD">
              <w:rPr>
                <w:rFonts w:hint="eastAsia"/>
              </w:rPr>
              <w:t>爬虫运行时出现</w:t>
            </w:r>
            <w:proofErr w:type="gramStart"/>
            <w:r w:rsidRPr="00D84EAD">
              <w:rPr>
                <w:rFonts w:hint="eastAsia"/>
              </w:rPr>
              <w:t>爬取内容</w:t>
            </w:r>
            <w:proofErr w:type="gramEnd"/>
            <w:r w:rsidRPr="00D84EAD">
              <w:rPr>
                <w:rFonts w:hint="eastAsia"/>
              </w:rPr>
              <w:t>为空的情况</w:t>
            </w:r>
          </w:p>
        </w:tc>
        <w:tc>
          <w:tcPr>
            <w:tcW w:w="1417" w:type="dxa"/>
            <w:tcBorders>
              <w:top w:val="nil"/>
              <w:left w:val="nil"/>
              <w:bottom w:val="single" w:sz="4" w:space="0" w:color="auto"/>
              <w:right w:val="single" w:sz="4" w:space="0" w:color="auto"/>
            </w:tcBorders>
            <w:shd w:val="clear" w:color="auto" w:fill="auto"/>
            <w:noWrap/>
            <w:vAlign w:val="center"/>
            <w:hideMark/>
          </w:tcPr>
          <w:p w14:paraId="0EAB3A4B" w14:textId="77777777" w:rsidR="00AE1E4B" w:rsidRPr="00D84EAD" w:rsidRDefault="00AE1E4B">
            <w:pPr>
              <w:pPrChange w:id="1310"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59E80485" w14:textId="77777777" w:rsidR="00AE1E4B" w:rsidRPr="00D84EAD" w:rsidRDefault="00AE1E4B">
            <w:pPr>
              <w:pPrChange w:id="1311"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50241C7" w14:textId="77777777" w:rsidR="00AE1E4B" w:rsidRPr="00D84EAD" w:rsidRDefault="00AE1E4B">
            <w:pPr>
              <w:pPrChange w:id="1312"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32A23281" w14:textId="77777777" w:rsidR="00AE1E4B" w:rsidRPr="00D84EAD" w:rsidRDefault="00AE1E4B">
            <w:pPr>
              <w:pPrChange w:id="1313" w:author="曹 好" w:date="2022-06-03T15:37:00Z">
                <w:pPr>
                  <w:widowControl/>
                  <w:spacing w:before="156"/>
                  <w:ind w:firstLine="440"/>
                  <w:jc w:val="center"/>
                </w:pPr>
              </w:pPrChange>
            </w:pPr>
            <w:r w:rsidRPr="00D84EAD">
              <w:rPr>
                <w:rFonts w:hint="eastAsia"/>
              </w:rPr>
              <w:t xml:space="preserve">　</w:t>
            </w:r>
          </w:p>
        </w:tc>
      </w:tr>
      <w:tr w:rsidR="00AE1E4B" w:rsidRPr="00D84EAD" w14:paraId="0C53AC6C" w14:textId="77777777" w:rsidTr="006844A9">
        <w:trPr>
          <w:trHeight w:val="285"/>
        </w:trPr>
        <w:tc>
          <w:tcPr>
            <w:tcW w:w="2689" w:type="dxa"/>
            <w:tcBorders>
              <w:top w:val="nil"/>
              <w:left w:val="single" w:sz="4" w:space="0" w:color="auto"/>
              <w:bottom w:val="single" w:sz="4" w:space="0" w:color="auto"/>
              <w:right w:val="single" w:sz="4" w:space="0" w:color="auto"/>
            </w:tcBorders>
            <w:shd w:val="clear" w:color="auto" w:fill="auto"/>
            <w:noWrap/>
            <w:vAlign w:val="center"/>
            <w:hideMark/>
          </w:tcPr>
          <w:p w14:paraId="0A8B2798" w14:textId="77777777" w:rsidR="00AE1E4B" w:rsidRPr="00D84EAD" w:rsidRDefault="00AE1E4B">
            <w:pPr>
              <w:pPrChange w:id="1314" w:author="曹 好" w:date="2022-06-03T15:37:00Z">
                <w:pPr>
                  <w:widowControl/>
                  <w:spacing w:before="156"/>
                  <w:ind w:firstLine="440"/>
                  <w:jc w:val="center"/>
                </w:pPr>
              </w:pPrChange>
            </w:pPr>
            <w:r w:rsidRPr="00D84EAD">
              <w:rPr>
                <w:rFonts w:hint="eastAsia"/>
              </w:rPr>
              <w:t>数据库信息写入失败</w:t>
            </w:r>
          </w:p>
        </w:tc>
        <w:tc>
          <w:tcPr>
            <w:tcW w:w="1417" w:type="dxa"/>
            <w:tcBorders>
              <w:top w:val="nil"/>
              <w:left w:val="nil"/>
              <w:bottom w:val="single" w:sz="4" w:space="0" w:color="auto"/>
              <w:right w:val="single" w:sz="4" w:space="0" w:color="auto"/>
            </w:tcBorders>
            <w:shd w:val="clear" w:color="auto" w:fill="auto"/>
            <w:noWrap/>
            <w:vAlign w:val="center"/>
            <w:hideMark/>
          </w:tcPr>
          <w:p w14:paraId="177A9C08" w14:textId="77777777" w:rsidR="00AE1E4B" w:rsidRPr="00D84EAD" w:rsidRDefault="00AE1E4B">
            <w:pPr>
              <w:pPrChange w:id="1315" w:author="曹 好" w:date="2022-06-03T15:37:00Z">
                <w:pPr>
                  <w:widowControl/>
                  <w:spacing w:before="156"/>
                  <w:ind w:firstLine="440"/>
                  <w:jc w:val="center"/>
                </w:pPr>
              </w:pPrChange>
            </w:pPr>
            <w:r w:rsidRPr="00D84EAD">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55C0A005" w14:textId="77777777" w:rsidR="00AE1E4B" w:rsidRPr="00D84EAD" w:rsidRDefault="00AE1E4B">
            <w:pPr>
              <w:pPrChange w:id="1316" w:author="曹 好" w:date="2022-06-03T15:37:00Z">
                <w:pPr>
                  <w:widowControl/>
                  <w:spacing w:before="156"/>
                  <w:ind w:firstLine="440"/>
                  <w:jc w:val="center"/>
                </w:pPr>
              </w:pPrChange>
            </w:pPr>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59C7B3BC" w14:textId="77777777" w:rsidR="00AE1E4B" w:rsidRPr="00D84EAD" w:rsidRDefault="00AE1E4B">
            <w:pPr>
              <w:pPrChange w:id="1317" w:author="曹 好" w:date="2022-06-03T15:37:00Z">
                <w:pPr>
                  <w:widowControl/>
                  <w:spacing w:before="156"/>
                  <w:ind w:firstLine="440"/>
                  <w:jc w:val="center"/>
                </w:pPr>
              </w:pPrChange>
            </w:pPr>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auto"/>
            <w:noWrap/>
            <w:vAlign w:val="center"/>
            <w:hideMark/>
          </w:tcPr>
          <w:p w14:paraId="5D471DEB" w14:textId="77777777" w:rsidR="00AE1E4B" w:rsidRPr="00D84EAD" w:rsidRDefault="00AE1E4B">
            <w:pPr>
              <w:pPrChange w:id="1318" w:author="曹 好" w:date="2022-06-03T15:37:00Z">
                <w:pPr>
                  <w:keepNext/>
                  <w:widowControl/>
                  <w:spacing w:before="156"/>
                  <w:ind w:firstLine="440"/>
                  <w:jc w:val="center"/>
                </w:pPr>
              </w:pPrChange>
            </w:pPr>
            <w:r w:rsidRPr="00D84EAD">
              <w:rPr>
                <w:rFonts w:hint="eastAsia"/>
              </w:rPr>
              <w:t xml:space="preserve">　</w:t>
            </w:r>
          </w:p>
        </w:tc>
      </w:tr>
    </w:tbl>
    <w:p w14:paraId="010A5BDE" w14:textId="7F135061" w:rsidR="00AE1E4B" w:rsidRPr="00A15BC2" w:rsidDel="00DF34AC" w:rsidRDefault="00AE1E4B" w:rsidP="00AB2086">
      <w:pPr>
        <w:pStyle w:val="a9"/>
        <w:spacing w:after="312"/>
        <w:rPr>
          <w:del w:id="1319" w:author="曹 好" w:date="2022-06-04T13:14:00Z"/>
          <w:rFonts w:ascii="宋体" w:eastAsia="宋体" w:hAnsi="宋体"/>
          <w:sz w:val="24"/>
          <w:szCs w:val="24"/>
        </w:rPr>
      </w:pPr>
      <w:bookmarkStart w:id="1320" w:name="_Ref104927736"/>
      <w:r>
        <w:t>表</w:t>
      </w:r>
      <w:r>
        <w:t xml:space="preserve"> 3- </w:t>
      </w:r>
      <w:r>
        <w:fldChar w:fldCharType="begin"/>
      </w:r>
      <w:r>
        <w:instrText xml:space="preserve"> SEQ </w:instrText>
      </w:r>
      <w:r>
        <w:instrText>表</w:instrText>
      </w:r>
      <w:r>
        <w:instrText xml:space="preserve">_3- \* ARABIC </w:instrText>
      </w:r>
      <w:r>
        <w:fldChar w:fldCharType="separate"/>
      </w:r>
      <w:r w:rsidR="00166C1F">
        <w:rPr>
          <w:noProof/>
        </w:rPr>
        <w:t>3</w:t>
      </w:r>
      <w:r>
        <w:fldChar w:fldCharType="end"/>
      </w:r>
      <w:bookmarkEnd w:id="1320"/>
      <w:r>
        <w:t xml:space="preserve"> </w:t>
      </w:r>
      <w:r>
        <w:rPr>
          <w:rFonts w:hint="eastAsia"/>
        </w:rPr>
        <w:t>爬虫稳定性测试结果</w:t>
      </w:r>
    </w:p>
    <w:p w14:paraId="4C298A68" w14:textId="3E46F5B2" w:rsidR="00AE1E4B" w:rsidRPr="00AE1E4B" w:rsidRDefault="00AE1E4B">
      <w:pPr>
        <w:pStyle w:val="a9"/>
        <w:spacing w:after="312"/>
        <w:pPrChange w:id="1321" w:author="曹 好" w:date="2022-06-04T13:14:00Z">
          <w:pPr>
            <w:spacing w:before="156"/>
            <w:ind w:firstLine="480"/>
          </w:pPr>
        </w:pPrChange>
      </w:pPr>
      <w:del w:id="1322" w:author="曹 好" w:date="2022-06-04T13:14:00Z">
        <w:r w:rsidDel="00DF34AC">
          <w:rPr>
            <w:rFonts w:hint="eastAsia"/>
          </w:rPr>
          <w:delText xml:space="preserve"> </w:delText>
        </w:r>
      </w:del>
    </w:p>
    <w:p w14:paraId="0D7D0EA7" w14:textId="353C8DA8" w:rsidR="00473023" w:rsidRDefault="00473023">
      <w:pPr>
        <w:pStyle w:val="3"/>
        <w:pPrChange w:id="1323" w:author="曹 好" w:date="2022-06-03T15:37:00Z">
          <w:pPr>
            <w:pStyle w:val="3"/>
            <w:spacing w:before="156"/>
            <w:ind w:firstLine="562"/>
          </w:pPr>
        </w:pPrChange>
      </w:pPr>
      <w:r>
        <w:rPr>
          <w:rFonts w:hint="eastAsia"/>
        </w:rPr>
        <w:t>诈骗信息检测</w:t>
      </w:r>
      <w:r w:rsidR="005837A9">
        <w:rPr>
          <w:rFonts w:hint="eastAsia"/>
        </w:rPr>
        <w:t>模型</w:t>
      </w:r>
      <w:r>
        <w:rPr>
          <w:rFonts w:hint="eastAsia"/>
        </w:rPr>
        <w:t>测试</w:t>
      </w:r>
    </w:p>
    <w:p w14:paraId="4D989B53" w14:textId="60CF6006" w:rsidR="005837A9" w:rsidRDefault="00B9370A">
      <w:r>
        <w:rPr>
          <w:rFonts w:hint="eastAsia"/>
        </w:rPr>
        <w:t>诈骗信息</w:t>
      </w:r>
      <w:r w:rsidR="005837A9">
        <w:rPr>
          <w:rFonts w:hint="eastAsia"/>
        </w:rPr>
        <w:t>模型本质上是</w:t>
      </w:r>
      <w:r>
        <w:rPr>
          <w:rFonts w:hint="eastAsia"/>
        </w:rPr>
        <w:t>文本分类</w:t>
      </w:r>
      <w:r w:rsidR="005837A9">
        <w:rPr>
          <w:rFonts w:hint="eastAsia"/>
        </w:rPr>
        <w:t>模型，故本次测试首先将本作品使用的模型和目前</w:t>
      </w:r>
      <w:r>
        <w:rPr>
          <w:rFonts w:hint="eastAsia"/>
        </w:rPr>
        <w:t>文本分类</w:t>
      </w:r>
      <w:r w:rsidR="005837A9">
        <w:rPr>
          <w:rFonts w:hint="eastAsia"/>
        </w:rPr>
        <w:t>模型进行对比，然后将本作品的实验结果与现有的研究成果</w:t>
      </w:r>
      <w:proofErr w:type="gramStart"/>
      <w:r w:rsidR="005837A9">
        <w:rPr>
          <w:rFonts w:hint="eastAsia"/>
        </w:rPr>
        <w:t>做对</w:t>
      </w:r>
      <w:proofErr w:type="gramEnd"/>
      <w:r w:rsidR="005837A9">
        <w:rPr>
          <w:rFonts w:hint="eastAsia"/>
        </w:rPr>
        <w:t>比，说明本作品方法的优越性。</w:t>
      </w:r>
    </w:p>
    <w:tbl>
      <w:tblPr>
        <w:tblStyle w:val="afc"/>
        <w:tblW w:w="0" w:type="auto"/>
        <w:tblLook w:val="04A0" w:firstRow="1" w:lastRow="0" w:firstColumn="1" w:lastColumn="0" w:noHBand="0" w:noVBand="1"/>
      </w:tblPr>
      <w:tblGrid>
        <w:gridCol w:w="1555"/>
        <w:gridCol w:w="7255"/>
      </w:tblGrid>
      <w:tr w:rsidR="00AB6A25" w14:paraId="26E07C70" w14:textId="77777777" w:rsidTr="00FD02C6">
        <w:tc>
          <w:tcPr>
            <w:tcW w:w="1555" w:type="dxa"/>
          </w:tcPr>
          <w:p w14:paraId="379D61B6" w14:textId="77777777" w:rsidR="00AB6A25" w:rsidRDefault="00AB6A25" w:rsidP="00FD02C6">
            <w:r>
              <w:rPr>
                <w:rFonts w:hint="eastAsia"/>
              </w:rPr>
              <w:t>测试名称</w:t>
            </w:r>
          </w:p>
        </w:tc>
        <w:tc>
          <w:tcPr>
            <w:tcW w:w="7255" w:type="dxa"/>
          </w:tcPr>
          <w:p w14:paraId="2BBA5876" w14:textId="0C80510A" w:rsidR="00AB6A25" w:rsidRDefault="00AB6A25" w:rsidP="00FD02C6">
            <w:del w:id="1324" w:author="曹 好" w:date="2022-06-06T09:26:00Z">
              <w:r w:rsidDel="00AB6A25">
                <w:rPr>
                  <w:rFonts w:hint="eastAsia"/>
                </w:rPr>
                <w:delText>对话</w:delText>
              </w:r>
              <w:r w:rsidDel="00AB6A25">
                <w:rPr>
                  <w:rFonts w:hint="eastAsia"/>
                </w:rPr>
                <w:delText>NLU</w:delText>
              </w:r>
              <w:r w:rsidDel="00AB6A25">
                <w:rPr>
                  <w:rFonts w:hint="eastAsia"/>
                </w:rPr>
                <w:delText>算法</w:delText>
              </w:r>
            </w:del>
            <w:ins w:id="1325" w:author="曹 好" w:date="2022-06-06T09:26:00Z">
              <w:r>
                <w:rPr>
                  <w:rFonts w:hint="eastAsia"/>
                </w:rPr>
                <w:t>诈骗信息监测模型</w:t>
              </w:r>
            </w:ins>
            <w:r>
              <w:rPr>
                <w:rFonts w:hint="eastAsia"/>
              </w:rPr>
              <w:t>测试</w:t>
            </w:r>
          </w:p>
        </w:tc>
      </w:tr>
      <w:tr w:rsidR="00AB6A25" w14:paraId="524E4B94" w14:textId="77777777" w:rsidTr="00FD02C6">
        <w:tc>
          <w:tcPr>
            <w:tcW w:w="1555" w:type="dxa"/>
          </w:tcPr>
          <w:p w14:paraId="0D1298CD" w14:textId="77777777" w:rsidR="00AB6A25" w:rsidRDefault="00AB6A25" w:rsidP="00FD02C6">
            <w:r>
              <w:rPr>
                <w:rFonts w:hint="eastAsia"/>
              </w:rPr>
              <w:t>测试目标</w:t>
            </w:r>
          </w:p>
        </w:tc>
        <w:tc>
          <w:tcPr>
            <w:tcW w:w="7255" w:type="dxa"/>
          </w:tcPr>
          <w:p w14:paraId="1D7CA839" w14:textId="77777777" w:rsidR="00AB6A25" w:rsidRDefault="00AB6A25" w:rsidP="00FD02C6">
            <w:r>
              <w:rPr>
                <w:rFonts w:hint="eastAsia"/>
              </w:rPr>
              <w:t>测试意图识别效果与实体识别算法</w:t>
            </w:r>
          </w:p>
        </w:tc>
      </w:tr>
      <w:tr w:rsidR="00AB6A25" w14:paraId="12BCE11F" w14:textId="77777777" w:rsidTr="00FD02C6">
        <w:tc>
          <w:tcPr>
            <w:tcW w:w="1555" w:type="dxa"/>
          </w:tcPr>
          <w:p w14:paraId="20B64170" w14:textId="77777777" w:rsidR="00AB6A25" w:rsidRDefault="00AB6A25" w:rsidP="00FD02C6">
            <w:r>
              <w:rPr>
                <w:rFonts w:hint="eastAsia"/>
              </w:rPr>
              <w:t>测试时间</w:t>
            </w:r>
          </w:p>
        </w:tc>
        <w:tc>
          <w:tcPr>
            <w:tcW w:w="7255" w:type="dxa"/>
          </w:tcPr>
          <w:p w14:paraId="0AF922E8" w14:textId="77777777" w:rsidR="00AB6A25" w:rsidRDefault="00AB6A25" w:rsidP="00FD02C6">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AB6A25" w14:paraId="56BF1E1B" w14:textId="77777777" w:rsidTr="00FD02C6">
        <w:tc>
          <w:tcPr>
            <w:tcW w:w="1555" w:type="dxa"/>
          </w:tcPr>
          <w:p w14:paraId="731516A2" w14:textId="77777777" w:rsidR="00AB6A25" w:rsidRDefault="00AB6A25" w:rsidP="00FD02C6">
            <w:r>
              <w:rPr>
                <w:rFonts w:hint="eastAsia"/>
              </w:rPr>
              <w:t>测试方法</w:t>
            </w:r>
          </w:p>
        </w:tc>
        <w:tc>
          <w:tcPr>
            <w:tcW w:w="7255" w:type="dxa"/>
          </w:tcPr>
          <w:p w14:paraId="0B1243C9" w14:textId="77777777" w:rsidR="00AB6A25" w:rsidRDefault="00AB6A25" w:rsidP="00FD02C6">
            <w:r>
              <w:rPr>
                <w:rFonts w:hint="eastAsia"/>
              </w:rPr>
              <w:t>训练意图识别和实体识别模型，观察算法准确率，并输入对话查看</w:t>
            </w:r>
            <w:r>
              <w:rPr>
                <w:rFonts w:hint="eastAsia"/>
              </w:rPr>
              <w:t>NLU</w:t>
            </w:r>
            <w:r>
              <w:rPr>
                <w:rFonts w:hint="eastAsia"/>
              </w:rPr>
              <w:t>分析结果是否正确。</w:t>
            </w:r>
          </w:p>
        </w:tc>
      </w:tr>
      <w:tr w:rsidR="00AB6A25" w14:paraId="12B1A457" w14:textId="77777777" w:rsidTr="00FD02C6">
        <w:tc>
          <w:tcPr>
            <w:tcW w:w="1555" w:type="dxa"/>
          </w:tcPr>
          <w:p w14:paraId="7CF2D276" w14:textId="77777777" w:rsidR="00AB6A25" w:rsidRDefault="00AB6A25" w:rsidP="00FD02C6">
            <w:r>
              <w:rPr>
                <w:rFonts w:hint="eastAsia"/>
              </w:rPr>
              <w:t>完成标准</w:t>
            </w:r>
          </w:p>
        </w:tc>
        <w:tc>
          <w:tcPr>
            <w:tcW w:w="7255" w:type="dxa"/>
          </w:tcPr>
          <w:p w14:paraId="0A810536" w14:textId="77777777" w:rsidR="00AB6A25" w:rsidRDefault="00AB6A25" w:rsidP="00FD02C6">
            <w:r>
              <w:rPr>
                <w:rFonts w:hint="eastAsia"/>
              </w:rPr>
              <w:t>意图识别和实体识别准确率能达到较高水平，并且能够正确输出一段文本的</w:t>
            </w:r>
            <w:r>
              <w:rPr>
                <w:rFonts w:ascii="TimesNewRomanPSMT" w:hAnsi="TimesNewRomanPSMT"/>
              </w:rPr>
              <w:t>NLU</w:t>
            </w:r>
            <w:r>
              <w:rPr>
                <w:rFonts w:hint="eastAsia"/>
              </w:rPr>
              <w:t>分析结果。</w:t>
            </w:r>
          </w:p>
        </w:tc>
      </w:tr>
    </w:tbl>
    <w:p w14:paraId="0EA3A92A" w14:textId="77777777" w:rsidR="00AB6A25" w:rsidRPr="00AB6A25" w:rsidRDefault="00AB6A25" w:rsidP="00AB6A25">
      <w:pPr>
        <w:rPr>
          <w:rFonts w:hint="eastAsia"/>
          <w:color w:val="auto"/>
          <w:kern w:val="0"/>
        </w:rPr>
      </w:pPr>
    </w:p>
    <w:p w14:paraId="115F3CB2" w14:textId="77777777" w:rsidR="00913D1E" w:rsidRDefault="00913D1E">
      <w:pPr>
        <w:pStyle w:val="4"/>
        <w:pPrChange w:id="1326" w:author="曹 好" w:date="2022-06-03T15:37:00Z">
          <w:pPr>
            <w:pStyle w:val="41"/>
            <w:spacing w:before="156"/>
            <w:ind w:firstLine="482"/>
          </w:pPr>
        </w:pPrChange>
      </w:pPr>
      <w:r>
        <w:rPr>
          <w:rFonts w:hint="eastAsia"/>
        </w:rPr>
        <w:lastRenderedPageBreak/>
        <w:t>实验数据及评价指标</w:t>
      </w:r>
    </w:p>
    <w:p w14:paraId="4BF53F90" w14:textId="4FBD119F" w:rsidR="000C6B05" w:rsidRDefault="008154D3">
      <w:pPr>
        <w:pPrChange w:id="1327" w:author="曹 好" w:date="2022-06-03T15:37:00Z">
          <w:pPr>
            <w:spacing w:before="156"/>
            <w:ind w:firstLineChars="200" w:firstLine="480"/>
          </w:pPr>
        </w:pPrChange>
      </w:pPr>
      <w:r>
        <w:rPr>
          <w:rFonts w:hint="eastAsia"/>
        </w:rPr>
        <w:t>通过</w:t>
      </w:r>
      <w:r w:rsidR="000C6B05">
        <w:rPr>
          <w:rFonts w:hint="eastAsia"/>
        </w:rPr>
        <w:t>观察和分析，</w:t>
      </w:r>
      <w:r>
        <w:rPr>
          <w:rFonts w:hint="eastAsia"/>
        </w:rPr>
        <w:t>我们</w:t>
      </w:r>
      <w:r w:rsidR="000C6B05">
        <w:rPr>
          <w:rFonts w:hint="eastAsia"/>
        </w:rPr>
        <w:t>根据关键词从</w:t>
      </w:r>
      <w:proofErr w:type="gramStart"/>
      <w:r w:rsidR="000C6B05">
        <w:rPr>
          <w:rFonts w:hint="eastAsia"/>
        </w:rPr>
        <w:t>微博平台爬取出现</w:t>
      </w:r>
      <w:proofErr w:type="gramEnd"/>
      <w:r w:rsidR="000C6B05">
        <w:rPr>
          <w:rFonts w:hint="eastAsia"/>
        </w:rPr>
        <w:t>诈骗信息概率较大</w:t>
      </w:r>
      <w:proofErr w:type="gramStart"/>
      <w:r w:rsidR="000C6B05">
        <w:rPr>
          <w:rFonts w:hint="eastAsia"/>
        </w:rPr>
        <w:t>的微博和</w:t>
      </w:r>
      <w:proofErr w:type="gramEnd"/>
      <w:r w:rsidR="000C6B05">
        <w:rPr>
          <w:rFonts w:hint="eastAsia"/>
        </w:rPr>
        <w:t>评论信息，</w:t>
      </w:r>
      <w:r>
        <w:rPr>
          <w:rFonts w:hint="eastAsia"/>
        </w:rPr>
        <w:t>共采集</w:t>
      </w:r>
      <w:r>
        <w:rPr>
          <w:rFonts w:hint="eastAsia"/>
        </w:rPr>
        <w:t>1</w:t>
      </w:r>
      <w:r>
        <w:t>50312</w:t>
      </w:r>
      <w:r>
        <w:rPr>
          <w:rFonts w:hint="eastAsia"/>
        </w:rPr>
        <w:t>条数据，</w:t>
      </w:r>
      <w:r w:rsidR="000C6B05">
        <w:rPr>
          <w:rFonts w:hint="eastAsia"/>
        </w:rPr>
        <w:t>我们对</w:t>
      </w:r>
      <w:r>
        <w:rPr>
          <w:rFonts w:hint="eastAsia"/>
        </w:rPr>
        <w:t>其中</w:t>
      </w:r>
      <w:proofErr w:type="gramStart"/>
      <w:r>
        <w:t>3</w:t>
      </w:r>
      <w:r w:rsidR="000C6B05">
        <w:t>015</w:t>
      </w:r>
      <w:r>
        <w:t>4</w:t>
      </w:r>
      <w:r w:rsidR="000C6B05">
        <w:rPr>
          <w:rFonts w:hint="eastAsia"/>
        </w:rPr>
        <w:t>条微博和</w:t>
      </w:r>
      <w:proofErr w:type="gramEnd"/>
      <w:r w:rsidR="000C6B05">
        <w:rPr>
          <w:rFonts w:hint="eastAsia"/>
        </w:rPr>
        <w:t>评论信息进行标注，其中包含</w:t>
      </w:r>
      <w:r w:rsidR="00141536" w:rsidRPr="00141536">
        <w:t>4,080</w:t>
      </w:r>
      <w:r w:rsidR="00141536">
        <w:rPr>
          <w:rFonts w:hint="eastAsia"/>
        </w:rPr>
        <w:t>诈骗信息，具体数据如</w:t>
      </w:r>
      <w:r>
        <w:fldChar w:fldCharType="begin"/>
      </w:r>
      <w:r>
        <w:instrText xml:space="preserve"> </w:instrText>
      </w:r>
      <w:r>
        <w:rPr>
          <w:rFonts w:hint="eastAsia"/>
        </w:rPr>
        <w:instrText>REF _Ref104973165 \h</w:instrText>
      </w:r>
      <w:r>
        <w:instrText xml:space="preserve"> </w:instrText>
      </w:r>
      <w:r>
        <w:fldChar w:fldCharType="separate"/>
      </w:r>
      <w:ins w:id="1328" w:author="曹 好" w:date="2022-06-06T00:50:00Z">
        <w:r w:rsidR="00166C1F">
          <w:rPr>
            <w:rFonts w:hint="eastAsia"/>
          </w:rPr>
          <w:t>表格</w:t>
        </w:r>
        <w:r w:rsidR="00166C1F">
          <w:rPr>
            <w:rFonts w:hint="eastAsia"/>
          </w:rPr>
          <w:t xml:space="preserve"> </w:t>
        </w:r>
        <w:r w:rsidR="00166C1F">
          <w:rPr>
            <w:noProof/>
          </w:rPr>
          <w:t>4</w:t>
        </w:r>
      </w:ins>
      <w:del w:id="1329" w:author="曹 好" w:date="2022-06-03T16:35:00Z">
        <w:r w:rsidDel="00AB2086">
          <w:rPr>
            <w:rFonts w:hint="eastAsia"/>
          </w:rPr>
          <w:delText>表格</w:delText>
        </w:r>
        <w:r w:rsidDel="00AB2086">
          <w:rPr>
            <w:rFonts w:hint="eastAsia"/>
          </w:rPr>
          <w:delText xml:space="preserve"> </w:delText>
        </w:r>
        <w:r w:rsidDel="00AB2086">
          <w:rPr>
            <w:noProof/>
          </w:rPr>
          <w:delText>3</w:delText>
        </w:r>
      </w:del>
      <w:r>
        <w:fldChar w:fldCharType="end"/>
      </w:r>
      <w:r>
        <w:rPr>
          <w:rFonts w:hint="eastAsia"/>
        </w:rPr>
        <w:t>所示。</w:t>
      </w:r>
    </w:p>
    <w:p w14:paraId="34850021" w14:textId="269D4264" w:rsidR="008154D3" w:rsidRDefault="008154D3" w:rsidP="00AB2086">
      <w:pPr>
        <w:pStyle w:val="a9"/>
        <w:spacing w:after="312"/>
      </w:pPr>
      <w:bookmarkStart w:id="1330" w:name="_Ref104973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ins w:id="1331" w:author="曹 好" w:date="2022-06-06T00:50:00Z">
        <w:r w:rsidR="00166C1F">
          <w:rPr>
            <w:noProof/>
          </w:rPr>
          <w:t>4</w:t>
        </w:r>
      </w:ins>
      <w:del w:id="1332" w:author="曹 好" w:date="2022-06-05T22:25:00Z">
        <w:r w:rsidR="00B104BB" w:rsidDel="006A0442">
          <w:rPr>
            <w:noProof/>
          </w:rPr>
          <w:delText>3</w:delText>
        </w:r>
      </w:del>
      <w:r>
        <w:fldChar w:fldCharType="end"/>
      </w:r>
      <w:bookmarkEnd w:id="1330"/>
      <w:r>
        <w:t xml:space="preserve"> </w:t>
      </w:r>
      <w:r>
        <w:rPr>
          <w:rFonts w:hint="eastAsia"/>
        </w:rPr>
        <w:t>诈骗信息检测数据集信息</w:t>
      </w:r>
    </w:p>
    <w:tbl>
      <w:tblPr>
        <w:tblStyle w:val="afc"/>
        <w:tblW w:w="0" w:type="auto"/>
        <w:tblLook w:val="04A0" w:firstRow="1" w:lastRow="0" w:firstColumn="1" w:lastColumn="0" w:noHBand="0" w:noVBand="1"/>
      </w:tblPr>
      <w:tblGrid>
        <w:gridCol w:w="1554"/>
        <w:gridCol w:w="1267"/>
        <w:gridCol w:w="1143"/>
        <w:gridCol w:w="1132"/>
        <w:gridCol w:w="1238"/>
        <w:gridCol w:w="1238"/>
        <w:gridCol w:w="1238"/>
      </w:tblGrid>
      <w:tr w:rsidR="008154D3" w14:paraId="322DE3A6" w14:textId="77777777" w:rsidTr="008154D3">
        <w:tc>
          <w:tcPr>
            <w:tcW w:w="1554" w:type="dxa"/>
          </w:tcPr>
          <w:p w14:paraId="29919A06" w14:textId="75BF951E" w:rsidR="008154D3" w:rsidRDefault="008154D3">
            <w:pPr>
              <w:pPrChange w:id="1333" w:author="曹 好" w:date="2022-06-03T15:37:00Z">
                <w:pPr>
                  <w:spacing w:before="156"/>
                  <w:ind w:firstLine="480"/>
                </w:pPr>
              </w:pPrChange>
            </w:pPr>
            <w:r>
              <w:rPr>
                <w:rFonts w:hint="eastAsia"/>
              </w:rPr>
              <w:t>未标注数据</w:t>
            </w:r>
          </w:p>
        </w:tc>
        <w:tc>
          <w:tcPr>
            <w:tcW w:w="1267" w:type="dxa"/>
          </w:tcPr>
          <w:p w14:paraId="2076A4C9" w14:textId="3D66BDF1" w:rsidR="008154D3" w:rsidRDefault="008154D3">
            <w:pPr>
              <w:pPrChange w:id="1334" w:author="曹 好" w:date="2022-06-03T15:37:00Z">
                <w:pPr>
                  <w:spacing w:before="156"/>
                  <w:ind w:firstLine="480"/>
                </w:pPr>
              </w:pPrChange>
            </w:pPr>
            <w:r>
              <w:rPr>
                <w:rFonts w:hint="eastAsia"/>
              </w:rPr>
              <w:t>标注数据</w:t>
            </w:r>
          </w:p>
        </w:tc>
        <w:tc>
          <w:tcPr>
            <w:tcW w:w="1143" w:type="dxa"/>
          </w:tcPr>
          <w:p w14:paraId="029C82D2" w14:textId="7110C8E9" w:rsidR="008154D3" w:rsidRDefault="008154D3">
            <w:pPr>
              <w:pPrChange w:id="1335" w:author="曹 好" w:date="2022-06-03T15:37:00Z">
                <w:pPr>
                  <w:spacing w:before="156"/>
                  <w:ind w:firstLine="480"/>
                </w:pPr>
              </w:pPrChange>
            </w:pPr>
            <w:r>
              <w:rPr>
                <w:rFonts w:hint="eastAsia"/>
              </w:rPr>
              <w:t>正常信息</w:t>
            </w:r>
          </w:p>
        </w:tc>
        <w:tc>
          <w:tcPr>
            <w:tcW w:w="1132" w:type="dxa"/>
          </w:tcPr>
          <w:p w14:paraId="495376EC" w14:textId="51957CBA" w:rsidR="008154D3" w:rsidRDefault="008154D3">
            <w:pPr>
              <w:pPrChange w:id="1336" w:author="曹 好" w:date="2022-06-03T15:37:00Z">
                <w:pPr>
                  <w:spacing w:before="156"/>
                  <w:ind w:firstLine="480"/>
                </w:pPr>
              </w:pPrChange>
            </w:pPr>
            <w:r>
              <w:rPr>
                <w:rFonts w:hint="eastAsia"/>
              </w:rPr>
              <w:t>兼职诈骗</w:t>
            </w:r>
          </w:p>
        </w:tc>
        <w:tc>
          <w:tcPr>
            <w:tcW w:w="1238" w:type="dxa"/>
          </w:tcPr>
          <w:p w14:paraId="22062444" w14:textId="5BCF87A8" w:rsidR="008154D3" w:rsidRDefault="008154D3">
            <w:pPr>
              <w:pPrChange w:id="1337" w:author="曹 好" w:date="2022-06-03T15:37:00Z">
                <w:pPr>
                  <w:spacing w:before="156"/>
                  <w:ind w:firstLine="480"/>
                </w:pPr>
              </w:pPrChange>
            </w:pPr>
            <w:r>
              <w:rPr>
                <w:rFonts w:hint="eastAsia"/>
              </w:rPr>
              <w:t>色情诈骗</w:t>
            </w:r>
          </w:p>
        </w:tc>
        <w:tc>
          <w:tcPr>
            <w:tcW w:w="1238" w:type="dxa"/>
          </w:tcPr>
          <w:p w14:paraId="60A9F7BA" w14:textId="082F7084" w:rsidR="008154D3" w:rsidRDefault="008154D3">
            <w:pPr>
              <w:pPrChange w:id="1338" w:author="曹 好" w:date="2022-06-03T15:37:00Z">
                <w:pPr>
                  <w:spacing w:before="156"/>
                  <w:ind w:firstLine="480"/>
                </w:pPr>
              </w:pPrChange>
            </w:pPr>
            <w:r>
              <w:rPr>
                <w:rFonts w:hint="eastAsia"/>
              </w:rPr>
              <w:t>博彩诈骗</w:t>
            </w:r>
          </w:p>
        </w:tc>
        <w:tc>
          <w:tcPr>
            <w:tcW w:w="1238" w:type="dxa"/>
          </w:tcPr>
          <w:p w14:paraId="73918F28" w14:textId="22BFFB86" w:rsidR="008154D3" w:rsidRDefault="008154D3">
            <w:pPr>
              <w:pPrChange w:id="1339" w:author="曹 好" w:date="2022-06-03T15:37:00Z">
                <w:pPr>
                  <w:spacing w:before="156"/>
                  <w:ind w:firstLine="480"/>
                </w:pPr>
              </w:pPrChange>
            </w:pPr>
            <w:r>
              <w:rPr>
                <w:rFonts w:hint="eastAsia"/>
              </w:rPr>
              <w:t>其他诈骗</w:t>
            </w:r>
          </w:p>
        </w:tc>
      </w:tr>
      <w:tr w:rsidR="008154D3" w14:paraId="7AE2A862" w14:textId="77777777" w:rsidTr="008154D3">
        <w:tc>
          <w:tcPr>
            <w:tcW w:w="1554" w:type="dxa"/>
          </w:tcPr>
          <w:p w14:paraId="7DD026AE" w14:textId="62F690D7" w:rsidR="008154D3" w:rsidRDefault="008154D3">
            <w:pPr>
              <w:pPrChange w:id="1340" w:author="曹 好" w:date="2022-06-03T15:37:00Z">
                <w:pPr>
                  <w:spacing w:before="156"/>
                  <w:ind w:firstLine="480"/>
                </w:pPr>
              </w:pPrChange>
            </w:pPr>
            <w:r w:rsidRPr="008154D3">
              <w:t>120,158</w:t>
            </w:r>
          </w:p>
        </w:tc>
        <w:tc>
          <w:tcPr>
            <w:tcW w:w="1267" w:type="dxa"/>
          </w:tcPr>
          <w:p w14:paraId="2583235C" w14:textId="05D31C3A" w:rsidR="008154D3" w:rsidRDefault="008154D3">
            <w:pPr>
              <w:pPrChange w:id="1341" w:author="曹 好" w:date="2022-06-03T15:37:00Z">
                <w:pPr>
                  <w:spacing w:before="156"/>
                  <w:ind w:firstLine="480"/>
                </w:pPr>
              </w:pPrChange>
            </w:pPr>
            <w:r>
              <w:t>30154</w:t>
            </w:r>
          </w:p>
        </w:tc>
        <w:tc>
          <w:tcPr>
            <w:tcW w:w="1143" w:type="dxa"/>
          </w:tcPr>
          <w:p w14:paraId="32F041E9" w14:textId="7176E78A" w:rsidR="008154D3" w:rsidRDefault="008154D3">
            <w:pPr>
              <w:pPrChange w:id="1342" w:author="曹 好" w:date="2022-06-03T15:37:00Z">
                <w:pPr>
                  <w:spacing w:before="156"/>
                  <w:ind w:firstLine="480"/>
                </w:pPr>
              </w:pPrChange>
            </w:pPr>
            <w:r>
              <w:t>26074</w:t>
            </w:r>
          </w:p>
        </w:tc>
        <w:tc>
          <w:tcPr>
            <w:tcW w:w="1132" w:type="dxa"/>
          </w:tcPr>
          <w:p w14:paraId="461D580B" w14:textId="6929C852" w:rsidR="008154D3" w:rsidRDefault="008154D3">
            <w:pPr>
              <w:pPrChange w:id="1343" w:author="曹 好" w:date="2022-06-03T15:37:00Z">
                <w:pPr>
                  <w:spacing w:before="156"/>
                  <w:ind w:firstLine="480"/>
                </w:pPr>
              </w:pPrChange>
            </w:pPr>
            <w:r>
              <w:rPr>
                <w:rFonts w:hint="eastAsia"/>
              </w:rPr>
              <w:t>2</w:t>
            </w:r>
            <w:r>
              <w:t>816</w:t>
            </w:r>
          </w:p>
        </w:tc>
        <w:tc>
          <w:tcPr>
            <w:tcW w:w="1238" w:type="dxa"/>
          </w:tcPr>
          <w:p w14:paraId="6EC77403" w14:textId="1B1E07C3" w:rsidR="008154D3" w:rsidRDefault="008154D3">
            <w:pPr>
              <w:pPrChange w:id="1344" w:author="曹 好" w:date="2022-06-03T15:37:00Z">
                <w:pPr>
                  <w:spacing w:before="156"/>
                  <w:ind w:firstLine="480"/>
                </w:pPr>
              </w:pPrChange>
            </w:pPr>
            <w:r>
              <w:rPr>
                <w:rFonts w:hint="eastAsia"/>
              </w:rPr>
              <w:t>3</w:t>
            </w:r>
            <w:r>
              <w:t>64</w:t>
            </w:r>
          </w:p>
        </w:tc>
        <w:tc>
          <w:tcPr>
            <w:tcW w:w="1238" w:type="dxa"/>
          </w:tcPr>
          <w:p w14:paraId="74BA8502" w14:textId="08F8CE35" w:rsidR="008154D3" w:rsidRDefault="008154D3">
            <w:pPr>
              <w:pPrChange w:id="1345" w:author="曹 好" w:date="2022-06-03T15:37:00Z">
                <w:pPr>
                  <w:spacing w:before="156"/>
                  <w:ind w:firstLine="480"/>
                </w:pPr>
              </w:pPrChange>
            </w:pPr>
            <w:r>
              <w:rPr>
                <w:rFonts w:hint="eastAsia"/>
              </w:rPr>
              <w:t>6</w:t>
            </w:r>
            <w:r>
              <w:t>58</w:t>
            </w:r>
          </w:p>
        </w:tc>
        <w:tc>
          <w:tcPr>
            <w:tcW w:w="1238" w:type="dxa"/>
          </w:tcPr>
          <w:p w14:paraId="328D898D" w14:textId="27336040" w:rsidR="008154D3" w:rsidRDefault="008154D3">
            <w:pPr>
              <w:pPrChange w:id="1346" w:author="曹 好" w:date="2022-06-03T15:37:00Z">
                <w:pPr>
                  <w:spacing w:before="156"/>
                  <w:ind w:firstLine="480"/>
                </w:pPr>
              </w:pPrChange>
            </w:pPr>
            <w:r>
              <w:rPr>
                <w:rFonts w:hint="eastAsia"/>
              </w:rPr>
              <w:t>2</w:t>
            </w:r>
            <w:r>
              <w:t>42</w:t>
            </w:r>
          </w:p>
        </w:tc>
      </w:tr>
    </w:tbl>
    <w:p w14:paraId="0BE8E682" w14:textId="7CECCBD6" w:rsidR="00141536" w:rsidRDefault="00A82E97">
      <w:pPr>
        <w:pPrChange w:id="1347" w:author="曹 好" w:date="2022-06-03T15:37:00Z">
          <w:pPr>
            <w:widowControl/>
            <w:spacing w:before="156" w:line="240" w:lineRule="auto"/>
            <w:ind w:firstLineChars="200" w:firstLine="480"/>
            <w:jc w:val="left"/>
          </w:pPr>
        </w:pPrChange>
      </w:pPr>
      <w:r>
        <w:rPr>
          <w:rFonts w:hint="eastAsia"/>
        </w:rPr>
        <w:t>为了方便计算和统计，我们汇总计算各类诈骗信息的检测性能</w:t>
      </w:r>
      <w:r w:rsidR="00913D1E">
        <w:rPr>
          <w:rFonts w:hint="eastAsia"/>
        </w:rPr>
        <w:t>，采用准确率（</w:t>
      </w:r>
      <w:r>
        <w:rPr>
          <w:rFonts w:ascii="Arial" w:hAnsi="Arial" w:cs="Arial"/>
          <w:color w:val="333333"/>
          <w:sz w:val="21"/>
          <w:szCs w:val="21"/>
          <w:shd w:val="clear" w:color="auto" w:fill="FFFFFF"/>
        </w:rPr>
        <w:t>Accuracy</w:t>
      </w:r>
      <w:r w:rsidR="00913D1E">
        <w:rPr>
          <w:rFonts w:hint="eastAsia"/>
        </w:rPr>
        <w:t>）、</w:t>
      </w:r>
      <w:r>
        <w:rPr>
          <w:rFonts w:hint="eastAsia"/>
        </w:rPr>
        <w:t>精确率（</w:t>
      </w:r>
      <w:r>
        <w:rPr>
          <w:rFonts w:ascii="Arial" w:hAnsi="Arial" w:cs="Arial"/>
          <w:color w:val="333333"/>
          <w:sz w:val="21"/>
          <w:szCs w:val="21"/>
          <w:shd w:val="clear" w:color="auto" w:fill="FFFFFF"/>
        </w:rPr>
        <w:t>Precision</w:t>
      </w:r>
      <w:r>
        <w:rPr>
          <w:rFonts w:hint="eastAsia"/>
        </w:rPr>
        <w:t>）、</w:t>
      </w:r>
      <w:r w:rsidR="00913D1E">
        <w:rPr>
          <w:rFonts w:hint="eastAsia"/>
        </w:rPr>
        <w:t>召回率（</w:t>
      </w:r>
      <w:r w:rsidR="00913D1E">
        <w:rPr>
          <w:rFonts w:ascii="TimesNewRomanPSMT" w:hAnsi="TimesNewRomanPSMT"/>
        </w:rPr>
        <w:t>Recall</w:t>
      </w:r>
      <w:r w:rsidR="00913D1E">
        <w:rPr>
          <w:rFonts w:hint="eastAsia"/>
        </w:rPr>
        <w:t>）以及调和平均数</w:t>
      </w:r>
      <w:r w:rsidR="00913D1E">
        <w:rPr>
          <w:rFonts w:ascii="TimesNewRomanPSMT" w:hAnsi="TimesNewRomanPSMT"/>
        </w:rPr>
        <w:t>F1</w:t>
      </w:r>
      <w:r w:rsidR="00913D1E">
        <w:rPr>
          <w:rFonts w:hint="eastAsia"/>
        </w:rPr>
        <w:t>值（</w:t>
      </w:r>
      <w:r w:rsidR="00913D1E">
        <w:rPr>
          <w:rFonts w:ascii="TimesNewRomanPSMT" w:hAnsi="TimesNewRomanPSMT"/>
        </w:rPr>
        <w:t>F1-score</w:t>
      </w:r>
      <w:r w:rsidR="00913D1E">
        <w:rPr>
          <w:rFonts w:hint="eastAsia"/>
        </w:rPr>
        <w:t>）作为模型性能的评价标准。</w:t>
      </w:r>
      <w:r w:rsidR="00F2361D" w:rsidRPr="00F2361D">
        <w:rPr>
          <w:rFonts w:hint="eastAsia"/>
        </w:rPr>
        <w:t>引入混淆矩阵</w:t>
      </w:r>
      <w:r w:rsidR="00F2361D">
        <w:rPr>
          <w:rFonts w:hint="eastAsia"/>
        </w:rPr>
        <w:t>计算</w:t>
      </w:r>
      <w:r w:rsidR="00F2361D" w:rsidRPr="00F2361D">
        <w:rPr>
          <w:rFonts w:hint="eastAsia"/>
        </w:rPr>
        <w:t>这些指标，真阳性</w:t>
      </w:r>
      <w:r w:rsidR="00F2361D" w:rsidRPr="00F2361D">
        <w:rPr>
          <w:rFonts w:hint="eastAsia"/>
        </w:rPr>
        <w:t>(TP)</w:t>
      </w:r>
      <w:r w:rsidR="00F2361D" w:rsidRPr="00F2361D">
        <w:rPr>
          <w:rFonts w:hint="eastAsia"/>
        </w:rPr>
        <w:t>是被正确检测到的</w:t>
      </w:r>
      <w:r w:rsidR="00F2361D">
        <w:rPr>
          <w:rFonts w:hint="eastAsia"/>
        </w:rPr>
        <w:t>诈骗信息</w:t>
      </w:r>
      <w:r w:rsidR="00F2361D" w:rsidRPr="00F2361D">
        <w:rPr>
          <w:rFonts w:hint="eastAsia"/>
        </w:rPr>
        <w:t>的数量，假阴性</w:t>
      </w:r>
      <w:r w:rsidR="00F2361D" w:rsidRPr="00F2361D">
        <w:rPr>
          <w:rFonts w:hint="eastAsia"/>
        </w:rPr>
        <w:t>(FN)</w:t>
      </w:r>
      <w:r w:rsidR="00F2361D" w:rsidRPr="00F2361D">
        <w:rPr>
          <w:rFonts w:hint="eastAsia"/>
        </w:rPr>
        <w:t>是被错误检测到的</w:t>
      </w:r>
      <w:r w:rsidR="00F2361D">
        <w:rPr>
          <w:rFonts w:hint="eastAsia"/>
        </w:rPr>
        <w:t>诈骗信息</w:t>
      </w:r>
      <w:r w:rsidR="00F2361D" w:rsidRPr="00F2361D">
        <w:rPr>
          <w:rFonts w:hint="eastAsia"/>
        </w:rPr>
        <w:t>的数量，</w:t>
      </w:r>
      <w:r w:rsidR="00C724CE">
        <w:rPr>
          <w:rFonts w:hint="eastAsia"/>
        </w:rPr>
        <w:t>假阳性</w:t>
      </w:r>
      <w:r w:rsidR="00F2361D" w:rsidRPr="00F2361D">
        <w:rPr>
          <w:rFonts w:hint="eastAsia"/>
        </w:rPr>
        <w:t>(FP)</w:t>
      </w:r>
      <w:r w:rsidR="00F2361D" w:rsidRPr="00F2361D">
        <w:rPr>
          <w:rFonts w:hint="eastAsia"/>
        </w:rPr>
        <w:t>是错误检测到的正常</w:t>
      </w:r>
      <w:r w:rsidR="00C724CE">
        <w:rPr>
          <w:rFonts w:hint="eastAsia"/>
        </w:rPr>
        <w:t>信息</w:t>
      </w:r>
      <w:r w:rsidR="00F2361D" w:rsidRPr="00F2361D">
        <w:rPr>
          <w:rFonts w:hint="eastAsia"/>
        </w:rPr>
        <w:t>的数量，真阴性</w:t>
      </w:r>
      <w:r w:rsidR="00F2361D" w:rsidRPr="00F2361D">
        <w:rPr>
          <w:rFonts w:hint="eastAsia"/>
        </w:rPr>
        <w:t>(TN)</w:t>
      </w:r>
      <w:r w:rsidR="00F2361D" w:rsidRPr="00F2361D">
        <w:rPr>
          <w:rFonts w:hint="eastAsia"/>
        </w:rPr>
        <w:t>是正确检测到的正常</w:t>
      </w:r>
      <w:r w:rsidR="00C724CE">
        <w:rPr>
          <w:rFonts w:hint="eastAsia"/>
        </w:rPr>
        <w:t>信息</w:t>
      </w:r>
      <w:r w:rsidR="00F2361D" w:rsidRPr="00F2361D">
        <w:rPr>
          <w:rFonts w:hint="eastAsia"/>
        </w:rPr>
        <w:t>的数量。然后，准确性、查全率、精确度和</w:t>
      </w:r>
      <w:r w:rsidR="00F2361D" w:rsidRPr="00F2361D">
        <w:rPr>
          <w:rFonts w:hint="eastAsia"/>
        </w:rPr>
        <w:t>F1-</w:t>
      </w:r>
      <w:r w:rsidR="00F2361D" w:rsidRPr="00F2361D">
        <w:rPr>
          <w:rFonts w:hint="eastAsia"/>
        </w:rPr>
        <w:t>分数可以</w:t>
      </w:r>
      <w:r w:rsidR="00913D1E">
        <w:rPr>
          <w:rFonts w:hint="eastAsia"/>
        </w:rPr>
        <w:t>定义如下：</w:t>
      </w:r>
    </w:p>
    <w:p w14:paraId="2406B83A" w14:textId="0AFEDD0F" w:rsidR="00A82E97" w:rsidRPr="00C724CE" w:rsidRDefault="00A82E97">
      <w:pPr>
        <w:pPrChange w:id="1348" w:author="曹 好" w:date="2022-06-03T15:37:00Z">
          <w:pPr>
            <w:widowControl/>
            <w:spacing w:before="156" w:line="240" w:lineRule="auto"/>
            <w:ind w:firstLine="480"/>
            <w:jc w:val="left"/>
          </w:pPr>
        </w:pPrChange>
      </w:pPr>
      <m:oMathPara>
        <m:oMath>
          <m:r>
            <w:rPr>
              <w:rFonts w:ascii="Cambria Math" w:hAnsi="Cambria Math"/>
            </w:rPr>
            <m:t>Accuracy</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6D05E1A1" w14:textId="6FC00A49" w:rsidR="00C724CE" w:rsidRPr="00C724CE" w:rsidRDefault="00C724CE">
      <w:pPr>
        <w:pPrChange w:id="1349" w:author="曹 好" w:date="2022-06-03T15:37:00Z">
          <w:pPr>
            <w:widowControl/>
            <w:spacing w:before="156" w:line="240" w:lineRule="auto"/>
            <w:ind w:firstLine="480"/>
            <w:jc w:val="left"/>
          </w:pPr>
        </w:pPrChange>
      </w:pPr>
      <m:oMathPara>
        <m:oMath>
          <m:r>
            <w:rPr>
              <w:rFonts w:ascii="Cambria Math" w:hAnsi="Cambria Math"/>
            </w:rPr>
            <m:t>Precison</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FP</m:t>
              </m:r>
              <m:r>
                <m:rPr>
                  <m:sty m:val="p"/>
                </m:rPr>
                <w:rPr>
                  <w:rFonts w:ascii="Cambria Math" w:hAnsi="Cambria Math"/>
                </w:rPr>
                <m:t>|</m:t>
              </m:r>
            </m:den>
          </m:f>
        </m:oMath>
      </m:oMathPara>
    </w:p>
    <w:p w14:paraId="41873050" w14:textId="3CCCCA9A" w:rsidR="00C724CE" w:rsidRDefault="00C724CE">
      <w:pPr>
        <w:pPrChange w:id="1350" w:author="曹 好" w:date="2022-06-03T15:37:00Z">
          <w:pPr>
            <w:widowControl/>
            <w:spacing w:before="156" w:line="240" w:lineRule="auto"/>
            <w:ind w:firstLine="480"/>
            <w:jc w:val="left"/>
          </w:pPr>
        </w:pPrChange>
      </w:pPr>
      <m:oMathPara>
        <m:oMath>
          <m:r>
            <w:rPr>
              <w:rFonts w:ascii="Cambria Math" w:hAnsi="Cambria Math"/>
            </w:rPr>
            <m:t>Recall</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4F5F5404" w14:textId="1946C25D" w:rsidR="00A82E97" w:rsidRPr="00267963" w:rsidRDefault="00C724CE">
      <w:pPr>
        <w:pPrChange w:id="1351" w:author="曹 好" w:date="2022-06-03T15:37:00Z">
          <w:pPr>
            <w:widowControl/>
            <w:spacing w:before="156" w:line="240" w:lineRule="auto"/>
            <w:ind w:firstLine="480"/>
            <w:jc w:val="left"/>
          </w:pPr>
        </w:pPrChange>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Precison</m:t>
              </m:r>
              <m:r>
                <m:rPr>
                  <m:sty m:val="p"/>
                </m:rPr>
                <w:rPr>
                  <w:rFonts w:ascii="Cambria Math" w:hAnsi="Cambria Math"/>
                </w:rPr>
                <m:t>×</m:t>
              </m:r>
              <m:r>
                <w:rPr>
                  <w:rFonts w:ascii="Cambria Math" w:hAnsi="Cambria Math"/>
                </w:rPr>
                <m:t>Recall</m:t>
              </m:r>
            </m:num>
            <m:den>
              <m:r>
                <w:rPr>
                  <w:rFonts w:ascii="Cambria Math" w:hAnsi="Cambria Math"/>
                </w:rPr>
                <m:t>Precison</m:t>
              </m:r>
              <m:r>
                <m:rPr>
                  <m:sty m:val="p"/>
                </m:rPr>
                <w:rPr>
                  <w:rFonts w:ascii="Cambria Math" w:hAnsi="Cambria Math"/>
                </w:rPr>
                <m:t>+</m:t>
              </m:r>
              <m:r>
                <w:rPr>
                  <w:rFonts w:ascii="Cambria Math" w:hAnsi="Cambria Math"/>
                </w:rPr>
                <m:t>Recall</m:t>
              </m:r>
            </m:den>
          </m:f>
        </m:oMath>
      </m:oMathPara>
    </w:p>
    <w:p w14:paraId="3EF4E4BD" w14:textId="4A9B2ABF" w:rsidR="00FE16C1" w:rsidRDefault="00FE16C1">
      <w:pPr>
        <w:pStyle w:val="4"/>
        <w:pPrChange w:id="1352" w:author="曹 好" w:date="2022-06-03T15:37:00Z">
          <w:pPr>
            <w:pStyle w:val="41"/>
            <w:spacing w:before="156"/>
            <w:ind w:firstLine="482"/>
          </w:pPr>
        </w:pPrChange>
      </w:pPr>
      <w:r>
        <w:rPr>
          <w:rFonts w:hint="eastAsia"/>
        </w:rPr>
        <w:t>对比实验</w:t>
      </w:r>
    </w:p>
    <w:p w14:paraId="3DC3CDBC" w14:textId="65CD9CDC" w:rsidR="00267963" w:rsidRPr="00267963" w:rsidRDefault="00DF34AC">
      <w:pPr>
        <w:pPrChange w:id="1353" w:author="曹 好" w:date="2022-06-03T15:37:00Z">
          <w:pPr>
            <w:spacing w:before="156"/>
            <w:ind w:firstLine="480"/>
          </w:pPr>
        </w:pPrChange>
      </w:pPr>
      <w:ins w:id="1354" w:author="曹 好" w:date="2022-06-04T13:14:00Z">
        <w:r>
          <w:rPr>
            <w:rFonts w:hint="eastAsia"/>
          </w:rPr>
          <w:t>我们选择主流的</w:t>
        </w:r>
      </w:ins>
      <w:ins w:id="1355" w:author="曹 好" w:date="2022-06-04T13:15:00Z">
        <w:r>
          <w:rPr>
            <w:rFonts w:hint="eastAsia"/>
          </w:rPr>
          <w:t>文本分类模型作为对照</w:t>
        </w:r>
      </w:ins>
    </w:p>
    <w:p w14:paraId="19B86C19" w14:textId="41570676" w:rsidR="00473023" w:rsidRDefault="00473023">
      <w:pPr>
        <w:pStyle w:val="3"/>
        <w:pPrChange w:id="1356" w:author="曹 好" w:date="2022-06-03T15:37:00Z">
          <w:pPr>
            <w:pStyle w:val="3"/>
            <w:spacing w:before="156"/>
            <w:ind w:firstLine="562"/>
          </w:pPr>
        </w:pPrChange>
      </w:pPr>
      <w:r>
        <w:rPr>
          <w:rFonts w:hint="eastAsia"/>
        </w:rPr>
        <w:t>诈骗群体发现测试</w:t>
      </w:r>
    </w:p>
    <w:p w14:paraId="429FBE0D" w14:textId="171DDB6C" w:rsidR="00473023" w:rsidRDefault="00473023">
      <w:pPr>
        <w:pStyle w:val="3"/>
        <w:pPrChange w:id="1357" w:author="曹 好" w:date="2022-06-03T15:37:00Z">
          <w:pPr>
            <w:pStyle w:val="3"/>
            <w:spacing w:before="156"/>
            <w:ind w:firstLine="562"/>
          </w:pPr>
        </w:pPrChange>
      </w:pPr>
      <w:r>
        <w:rPr>
          <w:rFonts w:hint="eastAsia"/>
        </w:rPr>
        <w:t>对话机器人测试</w:t>
      </w:r>
    </w:p>
    <w:p w14:paraId="6F778650" w14:textId="144480BD" w:rsidR="006308A0" w:rsidRDefault="00B520EC">
      <w:pPr>
        <w:pPrChange w:id="1358" w:author="曹 好" w:date="2022-06-03T15:37:00Z">
          <w:pPr>
            <w:spacing w:before="156"/>
            <w:ind w:firstLine="480"/>
          </w:pPr>
        </w:pPrChange>
      </w:pPr>
      <w:r>
        <w:rPr>
          <w:rFonts w:hint="eastAsia"/>
        </w:rPr>
        <w:t>多智能体</w:t>
      </w:r>
      <w:r w:rsidR="006E575D">
        <w:rPr>
          <w:rFonts w:hint="eastAsia"/>
        </w:rPr>
        <w:t>对话</w:t>
      </w:r>
      <w:r>
        <w:rPr>
          <w:rFonts w:hint="eastAsia"/>
        </w:rPr>
        <w:t>机器人</w:t>
      </w:r>
      <w:r w:rsidR="006E575D">
        <w:rPr>
          <w:rFonts w:hint="eastAsia"/>
        </w:rPr>
        <w:t>的</w:t>
      </w:r>
      <w:r w:rsidR="006E575D">
        <w:rPr>
          <w:rFonts w:ascii="TimesNewRomanPSMT" w:hAnsi="TimesNewRomanPSMT"/>
        </w:rPr>
        <w:t>NLU</w:t>
      </w:r>
      <w:r w:rsidR="006E575D">
        <w:rPr>
          <w:rFonts w:hint="eastAsia"/>
        </w:rPr>
        <w:t>算法测试介绍如</w:t>
      </w:r>
      <w:r w:rsidR="00962609">
        <w:fldChar w:fldCharType="begin"/>
      </w:r>
      <w:r w:rsidR="00962609">
        <w:instrText xml:space="preserve"> </w:instrText>
      </w:r>
      <w:r w:rsidR="00962609">
        <w:rPr>
          <w:rFonts w:hint="eastAsia"/>
        </w:rPr>
        <w:instrText>REF _Ref104986906 \h</w:instrText>
      </w:r>
      <w:r w:rsidR="00962609">
        <w:instrText xml:space="preserve"> </w:instrText>
      </w:r>
      <w:r w:rsidR="00352230">
        <w:instrText xml:space="preserve"> \* MERGEFORMAT </w:instrText>
      </w:r>
      <w:r w:rsidR="00962609">
        <w:fldChar w:fldCharType="separate"/>
      </w:r>
      <w:ins w:id="1359" w:author="曹 好" w:date="2022-06-06T00:50:00Z">
        <w:r w:rsidR="00166C1F">
          <w:rPr>
            <w:rFonts w:hint="eastAsia"/>
          </w:rPr>
          <w:t>表格</w:t>
        </w:r>
        <w:r w:rsidR="00166C1F">
          <w:rPr>
            <w:rFonts w:hint="eastAsia"/>
          </w:rPr>
          <w:t xml:space="preserve"> </w:t>
        </w:r>
        <w:r w:rsidR="00166C1F">
          <w:rPr>
            <w:noProof/>
          </w:rPr>
          <w:t>5</w:t>
        </w:r>
      </w:ins>
      <w:del w:id="1360" w:author="曹 好" w:date="2022-06-03T16:35:00Z">
        <w:r w:rsidR="00962609" w:rsidDel="00AB2086">
          <w:rPr>
            <w:rFonts w:hint="eastAsia"/>
          </w:rPr>
          <w:delText>表格</w:delText>
        </w:r>
        <w:r w:rsidR="00962609" w:rsidDel="00AB2086">
          <w:rPr>
            <w:rFonts w:hint="eastAsia"/>
          </w:rPr>
          <w:delText xml:space="preserve"> </w:delText>
        </w:r>
        <w:r w:rsidR="00962609" w:rsidDel="00AB2086">
          <w:rPr>
            <w:noProof/>
          </w:rPr>
          <w:delText>4</w:delText>
        </w:r>
      </w:del>
      <w:r w:rsidR="00962609">
        <w:fldChar w:fldCharType="end"/>
      </w:r>
      <w:r w:rsidR="006E575D">
        <w:rPr>
          <w:rFonts w:hint="eastAsia"/>
        </w:rPr>
        <w:t>所示。</w:t>
      </w:r>
    </w:p>
    <w:p w14:paraId="7B9578FF" w14:textId="1C6DB78F" w:rsidR="00962609" w:rsidRDefault="00962609" w:rsidP="00AB2086">
      <w:pPr>
        <w:pStyle w:val="a9"/>
        <w:spacing w:after="312"/>
      </w:pPr>
      <w:bookmarkStart w:id="1361" w:name="_Ref104986906"/>
      <w:bookmarkStart w:id="1362" w:name="_Ref1049868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ins w:id="1363" w:author="曹 好" w:date="2022-06-06T00:50:00Z">
        <w:r w:rsidR="00166C1F">
          <w:rPr>
            <w:noProof/>
          </w:rPr>
          <w:t>5</w:t>
        </w:r>
      </w:ins>
      <w:del w:id="1364" w:author="曹 好" w:date="2022-06-05T22:25:00Z">
        <w:r w:rsidR="00B104BB" w:rsidDel="006A0442">
          <w:rPr>
            <w:noProof/>
          </w:rPr>
          <w:delText>4</w:delText>
        </w:r>
      </w:del>
      <w:r>
        <w:fldChar w:fldCharType="end"/>
      </w:r>
      <w:bookmarkEnd w:id="1361"/>
      <w:r>
        <w:t xml:space="preserve"> </w:t>
      </w:r>
      <w:r>
        <w:rPr>
          <w:rFonts w:hint="eastAsia"/>
        </w:rPr>
        <w:t>智能对话</w:t>
      </w:r>
      <w:r>
        <w:rPr>
          <w:rFonts w:hint="eastAsia"/>
        </w:rPr>
        <w:t>NLU</w:t>
      </w:r>
      <w:r>
        <w:rPr>
          <w:rFonts w:hint="eastAsia"/>
        </w:rPr>
        <w:t>算法测试</w:t>
      </w:r>
      <w:bookmarkEnd w:id="1362"/>
    </w:p>
    <w:tbl>
      <w:tblPr>
        <w:tblStyle w:val="afc"/>
        <w:tblW w:w="0" w:type="auto"/>
        <w:tblLook w:val="04A0" w:firstRow="1" w:lastRow="0" w:firstColumn="1" w:lastColumn="0" w:noHBand="0" w:noVBand="1"/>
      </w:tblPr>
      <w:tblGrid>
        <w:gridCol w:w="1555"/>
        <w:gridCol w:w="7255"/>
      </w:tblGrid>
      <w:tr w:rsidR="006E575D" w14:paraId="4B1D5DFC" w14:textId="77777777" w:rsidTr="006E575D">
        <w:tc>
          <w:tcPr>
            <w:tcW w:w="1555" w:type="dxa"/>
          </w:tcPr>
          <w:p w14:paraId="754307E6" w14:textId="4AE58B1F" w:rsidR="006E575D" w:rsidRDefault="006E575D">
            <w:pPr>
              <w:pPrChange w:id="1365" w:author="曹 好" w:date="2022-06-03T15:37:00Z">
                <w:pPr>
                  <w:spacing w:before="156"/>
                  <w:ind w:firstLine="480"/>
                </w:pPr>
              </w:pPrChange>
            </w:pPr>
            <w:r>
              <w:rPr>
                <w:rFonts w:hint="eastAsia"/>
              </w:rPr>
              <w:lastRenderedPageBreak/>
              <w:t>测试名称</w:t>
            </w:r>
          </w:p>
        </w:tc>
        <w:tc>
          <w:tcPr>
            <w:tcW w:w="7255" w:type="dxa"/>
          </w:tcPr>
          <w:p w14:paraId="2792F067" w14:textId="1287AF13" w:rsidR="006E575D" w:rsidRDefault="006E575D">
            <w:pPr>
              <w:pPrChange w:id="1366" w:author="曹 好" w:date="2022-06-03T15:37:00Z">
                <w:pPr>
                  <w:spacing w:before="156"/>
                  <w:ind w:firstLine="480"/>
                </w:pPr>
              </w:pPrChange>
            </w:pPr>
            <w:r>
              <w:rPr>
                <w:rFonts w:hint="eastAsia"/>
              </w:rPr>
              <w:t>对话</w:t>
            </w:r>
            <w:r>
              <w:rPr>
                <w:rFonts w:hint="eastAsia"/>
              </w:rPr>
              <w:t>NLU</w:t>
            </w:r>
            <w:r>
              <w:rPr>
                <w:rFonts w:hint="eastAsia"/>
              </w:rPr>
              <w:t>算法测试</w:t>
            </w:r>
          </w:p>
        </w:tc>
      </w:tr>
      <w:tr w:rsidR="006E575D" w14:paraId="2D602015" w14:textId="77777777" w:rsidTr="006E575D">
        <w:tc>
          <w:tcPr>
            <w:tcW w:w="1555" w:type="dxa"/>
          </w:tcPr>
          <w:p w14:paraId="40AB59B9" w14:textId="1A373819" w:rsidR="006E575D" w:rsidRDefault="006E575D">
            <w:pPr>
              <w:pPrChange w:id="1367" w:author="曹 好" w:date="2022-06-03T15:37:00Z">
                <w:pPr>
                  <w:spacing w:before="156"/>
                  <w:ind w:firstLine="480"/>
                </w:pPr>
              </w:pPrChange>
            </w:pPr>
            <w:r>
              <w:rPr>
                <w:rFonts w:hint="eastAsia"/>
              </w:rPr>
              <w:t>测试目标</w:t>
            </w:r>
          </w:p>
        </w:tc>
        <w:tc>
          <w:tcPr>
            <w:tcW w:w="7255" w:type="dxa"/>
          </w:tcPr>
          <w:p w14:paraId="089DEB7F" w14:textId="662AC451" w:rsidR="006E575D" w:rsidRDefault="006E575D">
            <w:pPr>
              <w:pPrChange w:id="1368" w:author="曹 好" w:date="2022-06-03T15:37:00Z">
                <w:pPr>
                  <w:spacing w:before="156"/>
                  <w:ind w:firstLine="480"/>
                </w:pPr>
              </w:pPrChange>
            </w:pPr>
            <w:r>
              <w:rPr>
                <w:rFonts w:hint="eastAsia"/>
              </w:rPr>
              <w:t>测试意图识别效果与实体识别算法</w:t>
            </w:r>
          </w:p>
        </w:tc>
      </w:tr>
      <w:tr w:rsidR="006E575D" w14:paraId="0A024779" w14:textId="77777777" w:rsidTr="006E575D">
        <w:tc>
          <w:tcPr>
            <w:tcW w:w="1555" w:type="dxa"/>
          </w:tcPr>
          <w:p w14:paraId="5BBBA144" w14:textId="7D9A696F" w:rsidR="006E575D" w:rsidRDefault="006E575D">
            <w:pPr>
              <w:pPrChange w:id="1369" w:author="曹 好" w:date="2022-06-03T15:37:00Z">
                <w:pPr>
                  <w:spacing w:before="156"/>
                  <w:ind w:firstLine="480"/>
                </w:pPr>
              </w:pPrChange>
            </w:pPr>
            <w:r>
              <w:rPr>
                <w:rFonts w:hint="eastAsia"/>
              </w:rPr>
              <w:t>测试时间</w:t>
            </w:r>
          </w:p>
        </w:tc>
        <w:tc>
          <w:tcPr>
            <w:tcW w:w="7255" w:type="dxa"/>
          </w:tcPr>
          <w:p w14:paraId="48268D29" w14:textId="59A8363F" w:rsidR="006E575D" w:rsidRDefault="006E575D">
            <w:pPr>
              <w:pPrChange w:id="1370" w:author="曹 好" w:date="2022-06-03T15:37:00Z">
                <w:pPr>
                  <w:spacing w:before="156"/>
                  <w:ind w:firstLine="480"/>
                </w:pPr>
              </w:pPrChange>
            </w:pPr>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6E575D" w14:paraId="3850FCDB" w14:textId="77777777" w:rsidTr="006E575D">
        <w:tc>
          <w:tcPr>
            <w:tcW w:w="1555" w:type="dxa"/>
          </w:tcPr>
          <w:p w14:paraId="147C9DD0" w14:textId="588DA2B4" w:rsidR="006E575D" w:rsidRDefault="006E575D">
            <w:pPr>
              <w:pPrChange w:id="1371" w:author="曹 好" w:date="2022-06-03T15:37:00Z">
                <w:pPr>
                  <w:spacing w:before="156"/>
                  <w:ind w:firstLine="480"/>
                </w:pPr>
              </w:pPrChange>
            </w:pPr>
            <w:r>
              <w:rPr>
                <w:rFonts w:hint="eastAsia"/>
              </w:rPr>
              <w:t>测试方法</w:t>
            </w:r>
          </w:p>
        </w:tc>
        <w:tc>
          <w:tcPr>
            <w:tcW w:w="7255" w:type="dxa"/>
          </w:tcPr>
          <w:p w14:paraId="0BBEF887" w14:textId="306D697B" w:rsidR="006E575D" w:rsidRDefault="006E575D">
            <w:pPr>
              <w:pPrChange w:id="1372" w:author="曹 好" w:date="2022-06-03T15:37:00Z">
                <w:pPr>
                  <w:spacing w:before="156"/>
                  <w:ind w:firstLine="480"/>
                </w:pPr>
              </w:pPrChange>
            </w:pPr>
            <w:r>
              <w:rPr>
                <w:rFonts w:hint="eastAsia"/>
              </w:rPr>
              <w:t>训练意图识别和实体识别模型，观察算法准确率，并输入对话查看</w:t>
            </w:r>
            <w:r>
              <w:rPr>
                <w:rFonts w:hint="eastAsia"/>
              </w:rPr>
              <w:t>NLU</w:t>
            </w:r>
            <w:r>
              <w:rPr>
                <w:rFonts w:hint="eastAsia"/>
              </w:rPr>
              <w:t>分析结果是否正确。</w:t>
            </w:r>
          </w:p>
        </w:tc>
      </w:tr>
      <w:tr w:rsidR="006E575D" w14:paraId="2F04DA0B" w14:textId="77777777" w:rsidTr="006E575D">
        <w:tc>
          <w:tcPr>
            <w:tcW w:w="1555" w:type="dxa"/>
          </w:tcPr>
          <w:p w14:paraId="16011EAD" w14:textId="77D9DFA2" w:rsidR="006E575D" w:rsidRDefault="006E575D">
            <w:pPr>
              <w:pPrChange w:id="1373" w:author="曹 好" w:date="2022-06-03T15:37:00Z">
                <w:pPr>
                  <w:spacing w:before="156"/>
                  <w:ind w:firstLine="480"/>
                </w:pPr>
              </w:pPrChange>
            </w:pPr>
            <w:r>
              <w:rPr>
                <w:rFonts w:hint="eastAsia"/>
              </w:rPr>
              <w:t>完成标准</w:t>
            </w:r>
          </w:p>
        </w:tc>
        <w:tc>
          <w:tcPr>
            <w:tcW w:w="7255" w:type="dxa"/>
          </w:tcPr>
          <w:p w14:paraId="44028067" w14:textId="788AD6BE" w:rsidR="006E575D" w:rsidRDefault="006E575D">
            <w:pPr>
              <w:pPrChange w:id="1374" w:author="曹 好" w:date="2022-06-03T15:37:00Z">
                <w:pPr>
                  <w:spacing w:before="156"/>
                  <w:ind w:firstLine="480"/>
                </w:pPr>
              </w:pPrChange>
            </w:pPr>
            <w:r>
              <w:rPr>
                <w:rFonts w:hint="eastAsia"/>
              </w:rPr>
              <w:t>意图识别和实体识别准确率能达到较高水平，并且能够正确输出一段文本的</w:t>
            </w:r>
            <w:r>
              <w:rPr>
                <w:rFonts w:ascii="TimesNewRomanPSMT" w:hAnsi="TimesNewRomanPSMT"/>
              </w:rPr>
              <w:t>NLU</w:t>
            </w:r>
            <w:r>
              <w:rPr>
                <w:rFonts w:hint="eastAsia"/>
              </w:rPr>
              <w:t>分析结果。</w:t>
            </w:r>
          </w:p>
        </w:tc>
      </w:tr>
    </w:tbl>
    <w:p w14:paraId="7950C428" w14:textId="3BC0F90D" w:rsidR="006E575D" w:rsidRPr="00352230" w:rsidRDefault="00962609">
      <w:pPr>
        <w:pPrChange w:id="1375" w:author="曹 好" w:date="2022-06-03T15:37:00Z">
          <w:pPr>
            <w:spacing w:before="156"/>
            <w:ind w:firstLine="480"/>
          </w:pPr>
        </w:pPrChange>
      </w:pPr>
      <w:r w:rsidRPr="00352230">
        <w:rPr>
          <w:rFonts w:hint="eastAsia"/>
        </w:rPr>
        <w:t>输入</w:t>
      </w:r>
      <w:r w:rsidRPr="00352230">
        <w:t xml:space="preserve">rasa train </w:t>
      </w:r>
      <w:proofErr w:type="spellStart"/>
      <w:r w:rsidRPr="00352230">
        <w:t>nlu</w:t>
      </w:r>
      <w:proofErr w:type="spellEnd"/>
      <w:r w:rsidRPr="00352230">
        <w:rPr>
          <w:rFonts w:hint="eastAsia"/>
        </w:rPr>
        <w:t>对预料数据进行</w:t>
      </w:r>
      <w:r w:rsidRPr="00352230">
        <w:rPr>
          <w:rFonts w:hint="eastAsia"/>
        </w:rPr>
        <w:t>NLU</w:t>
      </w:r>
      <w:r w:rsidRPr="00352230">
        <w:rPr>
          <w:rFonts w:hint="eastAsia"/>
        </w:rPr>
        <w:t>训练，如</w:t>
      </w:r>
      <w:r w:rsidRPr="00352230">
        <w:fldChar w:fldCharType="begin"/>
      </w:r>
      <w:r w:rsidRPr="00352230">
        <w:instrText xml:space="preserve"> </w:instrText>
      </w:r>
      <w:r w:rsidRPr="00352230">
        <w:rPr>
          <w:rFonts w:hint="eastAsia"/>
        </w:rPr>
        <w:instrText>REF _Ref104986839 \h</w:instrText>
      </w:r>
      <w:r w:rsidRPr="00352230">
        <w:instrText xml:space="preserve"> </w:instrText>
      </w:r>
      <w:r w:rsidR="00352230" w:rsidRPr="00352230">
        <w:instrText xml:space="preserve"> \* MERGEFORMAT </w:instrText>
      </w:r>
      <w:r w:rsidRPr="00352230">
        <w:fldChar w:fldCharType="separate"/>
      </w:r>
      <w:ins w:id="1376" w:author="曹 好" w:date="2022-06-06T00:50:00Z">
        <w:r w:rsidR="00166C1F">
          <w:rPr>
            <w:rFonts w:hint="eastAsia"/>
          </w:rPr>
          <w:t>图</w:t>
        </w:r>
        <w:r w:rsidR="00166C1F">
          <w:rPr>
            <w:rFonts w:hint="eastAsia"/>
          </w:rPr>
          <w:t xml:space="preserve"> </w:t>
        </w:r>
        <w:r w:rsidR="00166C1F">
          <w:t>4</w:t>
        </w:r>
        <w:r w:rsidR="00166C1F">
          <w:noBreakHyphen/>
          <w:t>1</w:t>
        </w:r>
      </w:ins>
      <w:del w:id="1377" w:author="曹 好" w:date="2022-06-03T16:35:00Z">
        <w:r w:rsidRPr="00352230" w:rsidDel="00AB2086">
          <w:rPr>
            <w:rFonts w:hint="eastAsia"/>
          </w:rPr>
          <w:delText>图</w:delText>
        </w:r>
        <w:r w:rsidRPr="00352230" w:rsidDel="00AB2086">
          <w:rPr>
            <w:rFonts w:hint="eastAsia"/>
          </w:rPr>
          <w:delText xml:space="preserve"> </w:delText>
        </w:r>
        <w:r w:rsidRPr="00352230" w:rsidDel="00AB2086">
          <w:delText>3</w:delText>
        </w:r>
        <w:r w:rsidRPr="00352230" w:rsidDel="00AB2086">
          <w:noBreakHyphen/>
          <w:delText>1</w:delText>
        </w:r>
      </w:del>
      <w:r w:rsidRPr="00352230">
        <w:fldChar w:fldCharType="end"/>
      </w:r>
      <w:r w:rsidRPr="00352230">
        <w:rPr>
          <w:rFonts w:hint="eastAsia"/>
        </w:rPr>
        <w:t>所示，意图识别训练结果准确率达到</w:t>
      </w:r>
      <w:r w:rsidRPr="00352230">
        <w:rPr>
          <w:rFonts w:hint="eastAsia"/>
        </w:rPr>
        <w:t>9</w:t>
      </w:r>
      <w:r w:rsidRPr="00352230">
        <w:t>0%</w:t>
      </w:r>
      <w:r w:rsidR="00352230">
        <w:rPr>
          <w:rFonts w:hint="eastAsia"/>
        </w:rPr>
        <w:t>。</w:t>
      </w:r>
    </w:p>
    <w:p w14:paraId="55792C47" w14:textId="081D3ACA" w:rsidR="00962609" w:rsidRDefault="00962609">
      <w:pPr>
        <w:pStyle w:val="aff3"/>
        <w:pPrChange w:id="1378" w:author="曹 好" w:date="2022-06-05T22:43:00Z">
          <w:pPr>
            <w:keepNext/>
            <w:spacing w:before="156"/>
            <w:ind w:firstLine="480"/>
          </w:pPr>
        </w:pPrChange>
      </w:pPr>
      <w:r w:rsidRPr="00583A00">
        <w:drawing>
          <wp:inline distT="0" distB="0" distL="0" distR="0" wp14:anchorId="384CE42B" wp14:editId="63FD799D">
            <wp:extent cx="5600700" cy="2330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00700" cy="233045"/>
                    </a:xfrm>
                    <a:prstGeom prst="rect">
                      <a:avLst/>
                    </a:prstGeom>
                  </pic:spPr>
                </pic:pic>
              </a:graphicData>
            </a:graphic>
          </wp:inline>
        </w:drawing>
      </w:r>
    </w:p>
    <w:p w14:paraId="1BC1A096" w14:textId="784BE8BA" w:rsidR="00962609" w:rsidRDefault="00962609">
      <w:pPr>
        <w:pStyle w:val="a9"/>
        <w:spacing w:after="312"/>
        <w:pPrChange w:id="1379" w:author="曹 好" w:date="2022-06-03T15:37:00Z">
          <w:pPr>
            <w:pStyle w:val="a9"/>
            <w:spacing w:before="156" w:after="312"/>
            <w:ind w:firstLine="420"/>
          </w:pPr>
        </w:pPrChange>
      </w:pPr>
      <w:bookmarkStart w:id="1380" w:name="_Ref104986839"/>
      <w:r>
        <w:rPr>
          <w:rFonts w:hint="eastAsia"/>
        </w:rPr>
        <w:t>图</w:t>
      </w:r>
      <w:r>
        <w:rPr>
          <w:rFonts w:hint="eastAsia"/>
        </w:rPr>
        <w:t xml:space="preserve"> </w:t>
      </w:r>
      <w:ins w:id="1381"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382"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83" w:author="曹 好" w:date="2022-06-06T00:50:00Z">
        <w:r w:rsidR="00166C1F">
          <w:rPr>
            <w:noProof/>
          </w:rPr>
          <w:t>1</w:t>
        </w:r>
      </w:ins>
      <w:ins w:id="1384" w:author="曹 好" w:date="2022-06-06T00:48:00Z">
        <w:r w:rsidR="00A50EBC">
          <w:fldChar w:fldCharType="end"/>
        </w:r>
      </w:ins>
      <w:del w:id="1385"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1</w:delText>
        </w:r>
        <w:r w:rsidR="00B23122" w:rsidDel="00AB2086">
          <w:fldChar w:fldCharType="end"/>
        </w:r>
      </w:del>
      <w:bookmarkEnd w:id="1380"/>
      <w:r>
        <w:rPr>
          <w:rFonts w:hint="eastAsia"/>
        </w:rPr>
        <w:t>意图分类模型训练结果</w:t>
      </w:r>
    </w:p>
    <w:p w14:paraId="502A84D3" w14:textId="46A3A3A6" w:rsidR="00371296" w:rsidRPr="00371296" w:rsidRDefault="00371296">
      <w:pPr>
        <w:pPrChange w:id="1386" w:author="曹 好" w:date="2022-06-03T15:37:00Z">
          <w:pPr>
            <w:widowControl/>
            <w:spacing w:before="156" w:line="240" w:lineRule="auto"/>
            <w:ind w:firstLine="480"/>
            <w:jc w:val="left"/>
          </w:pPr>
        </w:pPrChange>
      </w:pPr>
      <w:r>
        <w:rPr>
          <w:rFonts w:hint="eastAsia"/>
        </w:rPr>
        <w:t>用句子“</w:t>
      </w:r>
      <w:r w:rsidR="006B51B0">
        <w:rPr>
          <w:rFonts w:hint="eastAsia"/>
        </w:rPr>
        <w:t>方便提供一下您的身份证吗</w:t>
      </w:r>
      <w:r>
        <w:rPr>
          <w:rFonts w:hint="eastAsia"/>
        </w:rPr>
        <w:t>”进行效果测试，</w:t>
      </w:r>
      <w:r w:rsidRPr="00352230">
        <w:t xml:space="preserve">NLU </w:t>
      </w:r>
      <w:r>
        <w:rPr>
          <w:rFonts w:hint="eastAsia"/>
        </w:rPr>
        <w:t>测试结果如</w:t>
      </w:r>
      <w:r w:rsidR="00352230">
        <w:fldChar w:fldCharType="begin"/>
      </w:r>
      <w:r w:rsidR="00352230">
        <w:instrText xml:space="preserve"> </w:instrText>
      </w:r>
      <w:r w:rsidR="00352230">
        <w:rPr>
          <w:rFonts w:hint="eastAsia"/>
        </w:rPr>
        <w:instrText>REF _Ref104989420 \h</w:instrText>
      </w:r>
      <w:r w:rsidR="00352230">
        <w:instrText xml:space="preserve">  \* MERGEFORMAT </w:instrText>
      </w:r>
      <w:r w:rsidR="00352230">
        <w:fldChar w:fldCharType="separate"/>
      </w:r>
      <w:ins w:id="1387" w:author="曹 好" w:date="2022-06-06T00:50:00Z">
        <w:r w:rsidR="00166C1F">
          <w:rPr>
            <w:rFonts w:hint="eastAsia"/>
          </w:rPr>
          <w:t>图</w:t>
        </w:r>
        <w:r w:rsidR="00166C1F">
          <w:rPr>
            <w:rFonts w:hint="eastAsia"/>
          </w:rPr>
          <w:t xml:space="preserve"> </w:t>
        </w:r>
        <w:r w:rsidR="00166C1F">
          <w:t>4</w:t>
        </w:r>
        <w:r w:rsidR="00166C1F">
          <w:noBreakHyphen/>
          <w:t>2</w:t>
        </w:r>
      </w:ins>
      <w:del w:id="1388" w:author="曹 好" w:date="2022-06-03T16:35:00Z">
        <w:r w:rsidR="00352230" w:rsidRPr="00352230" w:rsidDel="00AB2086">
          <w:rPr>
            <w:rFonts w:hint="eastAsia"/>
          </w:rPr>
          <w:delText>图</w:delText>
        </w:r>
        <w:r w:rsidR="00352230" w:rsidRPr="00352230" w:rsidDel="00AB2086">
          <w:rPr>
            <w:rFonts w:hint="eastAsia"/>
          </w:rPr>
          <w:delText xml:space="preserve"> </w:delText>
        </w:r>
        <w:r w:rsidR="00352230" w:rsidRPr="00352230" w:rsidDel="00AB2086">
          <w:delText>3</w:delText>
        </w:r>
        <w:r w:rsidR="00352230" w:rsidRPr="00352230" w:rsidDel="00AB2086">
          <w:noBreakHyphen/>
          <w:delText>2</w:delText>
        </w:r>
      </w:del>
      <w:r w:rsidR="00352230">
        <w:fldChar w:fldCharType="end"/>
      </w:r>
      <w:r>
        <w:rPr>
          <w:rFonts w:hint="eastAsia"/>
        </w:rPr>
        <w:t>所示。</w:t>
      </w:r>
      <w:r w:rsidR="0065412C">
        <w:rPr>
          <w:rFonts w:hint="eastAsia"/>
        </w:rPr>
        <w:t>NLU</w:t>
      </w:r>
      <w:r w:rsidR="0065412C">
        <w:rPr>
          <w:rFonts w:hint="eastAsia"/>
        </w:rPr>
        <w:t>模块会给出概率最高的意图，同时提取句子中的实体</w:t>
      </w:r>
      <w:r w:rsidR="002B057B">
        <w:rPr>
          <w:rFonts w:hint="eastAsia"/>
        </w:rPr>
        <w:t>。</w:t>
      </w:r>
    </w:p>
    <w:p w14:paraId="18E58276" w14:textId="4B8F40FD" w:rsidR="00352230" w:rsidRDefault="006B51B0">
      <w:pPr>
        <w:pStyle w:val="aff3"/>
        <w:pPrChange w:id="1389" w:author="曹 好" w:date="2022-06-05T22:43:00Z">
          <w:pPr>
            <w:keepNext/>
            <w:spacing w:before="156"/>
            <w:ind w:firstLine="480"/>
            <w:jc w:val="center"/>
          </w:pPr>
        </w:pPrChange>
      </w:pPr>
      <w:r>
        <w:drawing>
          <wp:inline distT="0" distB="0" distL="0" distR="0" wp14:anchorId="35BF1381" wp14:editId="279F34A6">
            <wp:extent cx="4929893" cy="2887508"/>
            <wp:effectExtent l="0" t="0" r="444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52353" cy="2900663"/>
                    </a:xfrm>
                    <a:prstGeom prst="rect">
                      <a:avLst/>
                    </a:prstGeom>
                  </pic:spPr>
                </pic:pic>
              </a:graphicData>
            </a:graphic>
          </wp:inline>
        </w:drawing>
      </w:r>
    </w:p>
    <w:p w14:paraId="415738F5" w14:textId="7D8AD251" w:rsidR="00006C24" w:rsidRDefault="00352230">
      <w:pPr>
        <w:pStyle w:val="a9"/>
        <w:spacing w:after="312"/>
        <w:pPrChange w:id="1390" w:author="曹 好" w:date="2022-06-03T15:37:00Z">
          <w:pPr>
            <w:pStyle w:val="a9"/>
            <w:spacing w:before="156" w:after="312"/>
            <w:ind w:firstLine="420"/>
          </w:pPr>
        </w:pPrChange>
      </w:pPr>
      <w:bookmarkStart w:id="1391" w:name="_Ref104989420"/>
      <w:r>
        <w:rPr>
          <w:rFonts w:hint="eastAsia"/>
        </w:rPr>
        <w:t>图</w:t>
      </w:r>
      <w:r>
        <w:rPr>
          <w:rFonts w:hint="eastAsia"/>
        </w:rPr>
        <w:t xml:space="preserve"> </w:t>
      </w:r>
      <w:ins w:id="1392"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393"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394" w:author="曹 好" w:date="2022-06-06T00:50:00Z">
        <w:r w:rsidR="00166C1F">
          <w:rPr>
            <w:noProof/>
          </w:rPr>
          <w:t>2</w:t>
        </w:r>
      </w:ins>
      <w:ins w:id="1395" w:author="曹 好" w:date="2022-06-06T00:48:00Z">
        <w:r w:rsidR="00A50EBC">
          <w:fldChar w:fldCharType="end"/>
        </w:r>
      </w:ins>
      <w:del w:id="1396"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2</w:delText>
        </w:r>
        <w:r w:rsidR="00B23122" w:rsidDel="00AB2086">
          <w:fldChar w:fldCharType="end"/>
        </w:r>
      </w:del>
      <w:bookmarkEnd w:id="1391"/>
      <w:r>
        <w:rPr>
          <w:rFonts w:hint="eastAsia"/>
        </w:rPr>
        <w:t>测试</w:t>
      </w:r>
      <w:r>
        <w:rPr>
          <w:rFonts w:hint="eastAsia"/>
        </w:rPr>
        <w:t>NLU</w:t>
      </w:r>
      <w:r>
        <w:rPr>
          <w:rFonts w:hint="eastAsia"/>
        </w:rPr>
        <w:t>分析结果</w:t>
      </w:r>
    </w:p>
    <w:p w14:paraId="22DF9CCE" w14:textId="43F6E30F" w:rsidR="002B057B" w:rsidRDefault="002B057B">
      <w:pPr>
        <w:rPr>
          <w:noProof/>
        </w:rPr>
        <w:pPrChange w:id="1397" w:author="曹 好" w:date="2022-06-03T15:37:00Z">
          <w:pPr>
            <w:spacing w:before="156"/>
            <w:ind w:firstLine="480"/>
          </w:pPr>
        </w:pPrChange>
      </w:pPr>
    </w:p>
    <w:p w14:paraId="71718B31" w14:textId="12785E58" w:rsidR="00C87FA7" w:rsidRDefault="00B520EC">
      <w:pPr>
        <w:pPrChange w:id="1398" w:author="曹 好" w:date="2022-06-03T15:37:00Z">
          <w:pPr>
            <w:spacing w:before="156"/>
            <w:ind w:firstLine="480"/>
          </w:pPr>
        </w:pPrChange>
      </w:pPr>
      <w:r>
        <w:rPr>
          <w:rFonts w:hint="eastAsia"/>
        </w:rPr>
        <w:t>多智能体对话机器人</w:t>
      </w:r>
      <w:r w:rsidR="00C87FA7" w:rsidRPr="00C87FA7">
        <w:rPr>
          <w:rFonts w:hint="eastAsia"/>
        </w:rPr>
        <w:t>的对话策略生成算法测试介绍如表</w:t>
      </w:r>
      <w:r w:rsidR="00C87FA7" w:rsidRPr="00C87FA7">
        <w:rPr>
          <w:rFonts w:hint="eastAsia"/>
        </w:rPr>
        <w:t xml:space="preserve"> </w:t>
      </w:r>
      <w:r w:rsidR="00C87FA7" w:rsidRPr="00C87FA7">
        <w:rPr>
          <w:rFonts w:ascii="TimesNewRomanPSMT" w:hAnsi="TimesNewRomanPSMT"/>
        </w:rPr>
        <w:t xml:space="preserve">3- 16 </w:t>
      </w:r>
      <w:r w:rsidR="00C87FA7" w:rsidRPr="00C87FA7">
        <w:rPr>
          <w:rFonts w:hint="eastAsia"/>
        </w:rPr>
        <w:t>所示。</w:t>
      </w:r>
    </w:p>
    <w:tbl>
      <w:tblPr>
        <w:tblStyle w:val="afc"/>
        <w:tblW w:w="0" w:type="auto"/>
        <w:tblLook w:val="04A0" w:firstRow="1" w:lastRow="0" w:firstColumn="1" w:lastColumn="0" w:noHBand="0" w:noVBand="1"/>
      </w:tblPr>
      <w:tblGrid>
        <w:gridCol w:w="1555"/>
        <w:gridCol w:w="7255"/>
      </w:tblGrid>
      <w:tr w:rsidR="00B520EC" w14:paraId="45027422" w14:textId="77777777" w:rsidTr="006844A9">
        <w:tc>
          <w:tcPr>
            <w:tcW w:w="1555" w:type="dxa"/>
          </w:tcPr>
          <w:p w14:paraId="11886E54" w14:textId="77777777" w:rsidR="00B520EC" w:rsidRDefault="00B520EC">
            <w:pPr>
              <w:pPrChange w:id="1399" w:author="曹 好" w:date="2022-06-03T15:37:00Z">
                <w:pPr>
                  <w:spacing w:before="156"/>
                  <w:ind w:firstLine="480"/>
                </w:pPr>
              </w:pPrChange>
            </w:pPr>
            <w:r>
              <w:rPr>
                <w:rFonts w:hint="eastAsia"/>
              </w:rPr>
              <w:t>测试名称</w:t>
            </w:r>
          </w:p>
        </w:tc>
        <w:tc>
          <w:tcPr>
            <w:tcW w:w="7255" w:type="dxa"/>
          </w:tcPr>
          <w:p w14:paraId="39FD49BC" w14:textId="35EBB102" w:rsidR="00B520EC" w:rsidRDefault="00B520EC">
            <w:pPr>
              <w:pPrChange w:id="1400" w:author="曹 好" w:date="2022-06-03T15:37:00Z">
                <w:pPr>
                  <w:spacing w:before="156"/>
                  <w:ind w:firstLine="480"/>
                </w:pPr>
              </w:pPrChange>
            </w:pPr>
            <w:r w:rsidRPr="00C87FA7">
              <w:rPr>
                <w:rFonts w:hint="eastAsia"/>
              </w:rPr>
              <w:t>对话策略生成算法测试</w:t>
            </w:r>
          </w:p>
        </w:tc>
      </w:tr>
      <w:tr w:rsidR="00B520EC" w14:paraId="09421D0A" w14:textId="77777777" w:rsidTr="006844A9">
        <w:tc>
          <w:tcPr>
            <w:tcW w:w="1555" w:type="dxa"/>
          </w:tcPr>
          <w:p w14:paraId="0A2E1718" w14:textId="77777777" w:rsidR="00B520EC" w:rsidRDefault="00B520EC">
            <w:pPr>
              <w:pPrChange w:id="1401" w:author="曹 好" w:date="2022-06-03T15:37:00Z">
                <w:pPr>
                  <w:spacing w:before="156"/>
                  <w:ind w:firstLine="480"/>
                </w:pPr>
              </w:pPrChange>
            </w:pPr>
            <w:r>
              <w:rPr>
                <w:rFonts w:hint="eastAsia"/>
              </w:rPr>
              <w:lastRenderedPageBreak/>
              <w:t>测试目标</w:t>
            </w:r>
          </w:p>
        </w:tc>
        <w:tc>
          <w:tcPr>
            <w:tcW w:w="7255" w:type="dxa"/>
          </w:tcPr>
          <w:p w14:paraId="2538A5EC" w14:textId="7BC6F97E" w:rsidR="00B520EC" w:rsidRDefault="00B520EC">
            <w:pPr>
              <w:pPrChange w:id="1402" w:author="曹 好" w:date="2022-06-03T15:37:00Z">
                <w:pPr>
                  <w:spacing w:before="156"/>
                  <w:ind w:firstLine="480"/>
                </w:pPr>
              </w:pPrChange>
            </w:pPr>
            <w:r>
              <w:rPr>
                <w:rFonts w:hint="eastAsia"/>
              </w:rPr>
              <w:t>测试对话管理模块功能</w:t>
            </w:r>
          </w:p>
        </w:tc>
      </w:tr>
      <w:tr w:rsidR="00B520EC" w14:paraId="0D6B9F40" w14:textId="77777777" w:rsidTr="006844A9">
        <w:tc>
          <w:tcPr>
            <w:tcW w:w="1555" w:type="dxa"/>
          </w:tcPr>
          <w:p w14:paraId="4860B4FD" w14:textId="77777777" w:rsidR="00B520EC" w:rsidRDefault="00B520EC">
            <w:pPr>
              <w:pPrChange w:id="1403" w:author="曹 好" w:date="2022-06-03T15:37:00Z">
                <w:pPr>
                  <w:spacing w:before="156"/>
                  <w:ind w:firstLine="480"/>
                </w:pPr>
              </w:pPrChange>
            </w:pPr>
            <w:r>
              <w:rPr>
                <w:rFonts w:hint="eastAsia"/>
              </w:rPr>
              <w:t>测试时间</w:t>
            </w:r>
          </w:p>
        </w:tc>
        <w:tc>
          <w:tcPr>
            <w:tcW w:w="7255" w:type="dxa"/>
          </w:tcPr>
          <w:p w14:paraId="410C3C21" w14:textId="77777777" w:rsidR="00B520EC" w:rsidRDefault="00B520EC">
            <w:pPr>
              <w:pPrChange w:id="1404" w:author="曹 好" w:date="2022-06-03T15:37:00Z">
                <w:pPr>
                  <w:spacing w:before="156"/>
                  <w:ind w:firstLine="480"/>
                </w:pPr>
              </w:pPrChange>
            </w:pPr>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B520EC" w14:paraId="0223D6D2" w14:textId="77777777" w:rsidTr="006844A9">
        <w:tc>
          <w:tcPr>
            <w:tcW w:w="1555" w:type="dxa"/>
          </w:tcPr>
          <w:p w14:paraId="74C904E2" w14:textId="77777777" w:rsidR="00B520EC" w:rsidRDefault="00B520EC">
            <w:pPr>
              <w:pPrChange w:id="1405" w:author="曹 好" w:date="2022-06-03T15:37:00Z">
                <w:pPr>
                  <w:spacing w:before="156"/>
                  <w:ind w:firstLine="480"/>
                </w:pPr>
              </w:pPrChange>
            </w:pPr>
            <w:r>
              <w:rPr>
                <w:rFonts w:hint="eastAsia"/>
              </w:rPr>
              <w:t>测试方法</w:t>
            </w:r>
          </w:p>
        </w:tc>
        <w:tc>
          <w:tcPr>
            <w:tcW w:w="7255" w:type="dxa"/>
          </w:tcPr>
          <w:p w14:paraId="5ECD3980" w14:textId="3B6DA01D" w:rsidR="00B520EC" w:rsidRPr="00B520EC" w:rsidRDefault="00B520EC">
            <w:pPr>
              <w:rPr>
                <w:color w:val="auto"/>
              </w:rPr>
              <w:pPrChange w:id="1406" w:author="曹 好" w:date="2022-06-03T15:37:00Z">
                <w:pPr>
                  <w:widowControl/>
                  <w:spacing w:before="156" w:line="240" w:lineRule="auto"/>
                  <w:ind w:firstLine="480"/>
                  <w:jc w:val="left"/>
                </w:pPr>
              </w:pPrChange>
            </w:pPr>
            <w:r w:rsidRPr="00B520EC">
              <w:rPr>
                <w:rFonts w:hint="eastAsia"/>
              </w:rPr>
              <w:t>输入批量的实际聊天中的语句，返回意图，对比返回的意图是否符合实际的意图；与真实</w:t>
            </w:r>
            <w:r w:rsidR="00583679">
              <w:rPr>
                <w:rFonts w:hint="eastAsia"/>
              </w:rPr>
              <w:t>诈骗者</w:t>
            </w:r>
            <w:r w:rsidRPr="00B520EC">
              <w:rPr>
                <w:rFonts w:hint="eastAsia"/>
              </w:rPr>
              <w:t>进行对话，判断对话过程与内容的质量以及有效性。</w:t>
            </w:r>
          </w:p>
        </w:tc>
      </w:tr>
      <w:tr w:rsidR="00B520EC" w14:paraId="50DB823E" w14:textId="77777777" w:rsidTr="006844A9">
        <w:tc>
          <w:tcPr>
            <w:tcW w:w="1555" w:type="dxa"/>
          </w:tcPr>
          <w:p w14:paraId="33F4D84F" w14:textId="77777777" w:rsidR="00B520EC" w:rsidRDefault="00B520EC">
            <w:pPr>
              <w:pPrChange w:id="1407" w:author="曹 好" w:date="2022-06-03T15:37:00Z">
                <w:pPr>
                  <w:spacing w:before="156"/>
                  <w:ind w:firstLine="480"/>
                </w:pPr>
              </w:pPrChange>
            </w:pPr>
            <w:r>
              <w:rPr>
                <w:rFonts w:hint="eastAsia"/>
              </w:rPr>
              <w:t>完成标准</w:t>
            </w:r>
          </w:p>
        </w:tc>
        <w:tc>
          <w:tcPr>
            <w:tcW w:w="7255" w:type="dxa"/>
          </w:tcPr>
          <w:p w14:paraId="531B1402" w14:textId="60190B79" w:rsidR="00B520EC" w:rsidRPr="00774ADB" w:rsidRDefault="00583679">
            <w:pPr>
              <w:rPr>
                <w:color w:val="auto"/>
              </w:rPr>
              <w:pPrChange w:id="1408" w:author="曹 好" w:date="2022-06-03T15:37:00Z">
                <w:pPr>
                  <w:widowControl/>
                  <w:spacing w:before="156" w:line="240" w:lineRule="auto"/>
                  <w:ind w:firstLine="480"/>
                  <w:jc w:val="left"/>
                </w:pPr>
              </w:pPrChange>
            </w:pPr>
            <w:r w:rsidRPr="00583679">
              <w:rPr>
                <w:rFonts w:hint="eastAsia"/>
              </w:rPr>
              <w:t>按照测试方案进行测试，意图判别的准确率在测试集上的表现高于百分之九十；对话过程能够有效进行并完成扩线效果。</w:t>
            </w:r>
          </w:p>
        </w:tc>
      </w:tr>
    </w:tbl>
    <w:p w14:paraId="448DFAE7" w14:textId="77777777" w:rsidR="0045362C" w:rsidRDefault="0045362C">
      <w:pPr>
        <w:pPrChange w:id="1409" w:author="曹 好" w:date="2022-06-03T15:37:00Z">
          <w:pPr>
            <w:spacing w:before="156"/>
            <w:ind w:firstLine="480"/>
          </w:pPr>
        </w:pPrChange>
      </w:pPr>
    </w:p>
    <w:p w14:paraId="7AD80B3F" w14:textId="51F5EE86" w:rsidR="00B520EC" w:rsidRPr="00C87FA7" w:rsidRDefault="009C4A20">
      <w:pPr>
        <w:pPrChange w:id="1410" w:author="曹 好" w:date="2022-06-03T15:37:00Z">
          <w:pPr>
            <w:spacing w:before="156"/>
            <w:ind w:firstLine="480"/>
          </w:pPr>
        </w:pPrChange>
      </w:pPr>
      <w:r>
        <w:rPr>
          <w:rFonts w:hint="eastAsia"/>
        </w:rPr>
        <w:t>基于强化学习的智能对话机器人的对话策略生成算法，经过</w:t>
      </w:r>
      <w:r>
        <w:rPr>
          <w:rFonts w:hint="eastAsia"/>
        </w:rPr>
        <w:t>3</w:t>
      </w:r>
      <w:r>
        <w:t>00</w:t>
      </w:r>
      <w:r>
        <w:rPr>
          <w:rFonts w:hint="eastAsia"/>
        </w:rPr>
        <w:t>轮训练，机器人代理，诈骗者代理和系统全局的奖励学习曲线如</w:t>
      </w:r>
      <w:r>
        <w:fldChar w:fldCharType="begin"/>
      </w:r>
      <w:r>
        <w:instrText xml:space="preserve"> </w:instrText>
      </w:r>
      <w:r>
        <w:rPr>
          <w:rFonts w:hint="eastAsia"/>
        </w:rPr>
        <w:instrText>REF _Ref105058499 \h</w:instrText>
      </w:r>
      <w:r>
        <w:instrText xml:space="preserve"> </w:instrText>
      </w:r>
      <w:r w:rsidR="00D0708E">
        <w:instrText xml:space="preserve"> \* MERGEFORMAT </w:instrText>
      </w:r>
      <w:r>
        <w:fldChar w:fldCharType="separate"/>
      </w:r>
      <w:ins w:id="1411" w:author="曹 好" w:date="2022-06-06T00:50:00Z">
        <w:r w:rsidR="00166C1F">
          <w:rPr>
            <w:rFonts w:hint="eastAsia"/>
          </w:rPr>
          <w:t>图</w:t>
        </w:r>
        <w:r w:rsidR="00166C1F">
          <w:rPr>
            <w:rFonts w:hint="eastAsia"/>
          </w:rPr>
          <w:t xml:space="preserve"> </w:t>
        </w:r>
        <w:r w:rsidR="00166C1F">
          <w:rPr>
            <w:noProof/>
          </w:rPr>
          <w:t>4</w:t>
        </w:r>
        <w:r w:rsidR="00166C1F">
          <w:rPr>
            <w:noProof/>
          </w:rPr>
          <w:noBreakHyphen/>
          <w:t>3</w:t>
        </w:r>
      </w:ins>
      <w:del w:id="1412" w:author="曹 好" w:date="2022-06-03T16:35:00Z">
        <w:r w:rsidDel="00AB2086">
          <w:rPr>
            <w:rFonts w:hint="eastAsia"/>
          </w:rPr>
          <w:delText>图</w:delText>
        </w:r>
        <w:r w:rsidDel="00AB2086">
          <w:rPr>
            <w:rFonts w:hint="eastAsia"/>
          </w:rPr>
          <w:delText xml:space="preserve"> </w:delText>
        </w:r>
        <w:r w:rsidDel="00AB2086">
          <w:rPr>
            <w:noProof/>
          </w:rPr>
          <w:delText>3</w:delText>
        </w:r>
        <w:r w:rsidDel="00AB2086">
          <w:noBreakHyphen/>
        </w:r>
        <w:r w:rsidDel="00AB2086">
          <w:rPr>
            <w:noProof/>
          </w:rPr>
          <w:delText>3</w:delText>
        </w:r>
      </w:del>
      <w:r>
        <w:fldChar w:fldCharType="end"/>
      </w:r>
      <w:r>
        <w:rPr>
          <w:rFonts w:hint="eastAsia"/>
        </w:rPr>
        <w:t>所示</w:t>
      </w:r>
      <w:r w:rsidR="003C2A38">
        <w:rPr>
          <w:rFonts w:hint="eastAsia"/>
        </w:rPr>
        <w:t>。</w:t>
      </w:r>
    </w:p>
    <w:p w14:paraId="514C582D" w14:textId="74CD8208" w:rsidR="00C50D13" w:rsidRDefault="00C50D13">
      <w:pPr>
        <w:pPrChange w:id="1413" w:author="曹 好" w:date="2022-06-03T15:37:00Z">
          <w:pPr>
            <w:keepNext/>
            <w:spacing w:before="156"/>
            <w:ind w:firstLine="480"/>
          </w:pPr>
        </w:pPrChange>
      </w:pPr>
      <w:r>
        <w:rPr>
          <w:noProof/>
        </w:rPr>
        <w:drawing>
          <wp:inline distT="0" distB="0" distL="0" distR="0" wp14:anchorId="6040B3C1" wp14:editId="254E8D29">
            <wp:extent cx="5600700" cy="118491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00700" cy="1184910"/>
                    </a:xfrm>
                    <a:prstGeom prst="rect">
                      <a:avLst/>
                    </a:prstGeom>
                  </pic:spPr>
                </pic:pic>
              </a:graphicData>
            </a:graphic>
          </wp:inline>
        </w:drawing>
      </w:r>
    </w:p>
    <w:p w14:paraId="63D64695" w14:textId="323D79E5" w:rsidR="00BA016E" w:rsidRDefault="00C50D13">
      <w:pPr>
        <w:pStyle w:val="a9"/>
        <w:spacing w:after="312"/>
        <w:pPrChange w:id="1414" w:author="曹 好" w:date="2022-06-03T15:37:00Z">
          <w:pPr>
            <w:pStyle w:val="a9"/>
            <w:spacing w:before="156"/>
            <w:ind w:firstLine="420"/>
          </w:pPr>
        </w:pPrChange>
      </w:pPr>
      <w:bookmarkStart w:id="1415" w:name="_Ref105058499"/>
      <w:r>
        <w:rPr>
          <w:rFonts w:hint="eastAsia"/>
        </w:rPr>
        <w:t>图</w:t>
      </w:r>
      <w:r>
        <w:rPr>
          <w:rFonts w:hint="eastAsia"/>
        </w:rPr>
        <w:t xml:space="preserve"> </w:t>
      </w:r>
      <w:ins w:id="1416"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417"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418" w:author="曹 好" w:date="2022-06-06T00:50:00Z">
        <w:r w:rsidR="00166C1F">
          <w:rPr>
            <w:noProof/>
          </w:rPr>
          <w:t>3</w:t>
        </w:r>
      </w:ins>
      <w:ins w:id="1419" w:author="曹 好" w:date="2022-06-06T00:48:00Z">
        <w:r w:rsidR="00A50EBC">
          <w:fldChar w:fldCharType="end"/>
        </w:r>
      </w:ins>
      <w:del w:id="1420" w:author="曹 好" w:date="2022-06-03T16:34:00Z">
        <w:r w:rsidR="00B23122" w:rsidDel="00AB2086">
          <w:fldChar w:fldCharType="begin"/>
        </w:r>
        <w:r w:rsidR="00B23122" w:rsidDel="00AB2086">
          <w:delInstrText xml:space="preserve"> </w:delInstrText>
        </w:r>
        <w:r w:rsidR="00B23122" w:rsidDel="00AB2086">
          <w:rPr>
            <w:rFonts w:hint="eastAsia"/>
          </w:rPr>
          <w:delInstrText>STYLEREF 1 \s</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r w:rsidR="00B23122" w:rsidDel="00AB2086">
          <w:noBreakHyphen/>
        </w:r>
        <w:r w:rsidR="00B23122" w:rsidDel="00AB2086">
          <w:fldChar w:fldCharType="begin"/>
        </w:r>
        <w:r w:rsidR="00B23122" w:rsidDel="00AB2086">
          <w:delInstrText xml:space="preserve"> </w:delInstrText>
        </w:r>
        <w:r w:rsidR="00B23122" w:rsidDel="00AB2086">
          <w:rPr>
            <w:rFonts w:hint="eastAsia"/>
          </w:rPr>
          <w:delInstrText xml:space="preserve">SEQ </w:delInstrText>
        </w:r>
        <w:r w:rsidR="00B23122" w:rsidDel="00AB2086">
          <w:rPr>
            <w:rFonts w:hint="eastAsia"/>
          </w:rPr>
          <w:delInstrText>图</w:delInstrText>
        </w:r>
        <w:r w:rsidR="00B23122" w:rsidDel="00AB2086">
          <w:rPr>
            <w:rFonts w:hint="eastAsia"/>
          </w:rPr>
          <w:delInstrText xml:space="preserve"> \* ARABIC \s 1</w:delInstrText>
        </w:r>
        <w:r w:rsidR="00B23122" w:rsidDel="00AB2086">
          <w:delInstrText xml:space="preserve"> </w:delInstrText>
        </w:r>
        <w:r w:rsidR="00B23122" w:rsidDel="00AB2086">
          <w:fldChar w:fldCharType="separate"/>
        </w:r>
        <w:r w:rsidR="00B23122" w:rsidDel="00AB2086">
          <w:rPr>
            <w:noProof/>
          </w:rPr>
          <w:delText>3</w:delText>
        </w:r>
        <w:r w:rsidR="00B23122" w:rsidDel="00AB2086">
          <w:fldChar w:fldCharType="end"/>
        </w:r>
      </w:del>
      <w:bookmarkEnd w:id="1415"/>
      <w:r w:rsidR="00C87FA7">
        <w:rPr>
          <w:rFonts w:hint="eastAsia"/>
        </w:rPr>
        <w:t>训练</w:t>
      </w:r>
      <w:r w:rsidR="00C87FA7">
        <w:rPr>
          <w:rFonts w:hint="eastAsia"/>
        </w:rPr>
        <w:t>3</w:t>
      </w:r>
      <w:r w:rsidR="00C87FA7">
        <w:t>00</w:t>
      </w:r>
      <w:r w:rsidR="00C87FA7">
        <w:rPr>
          <w:rFonts w:hint="eastAsia"/>
        </w:rPr>
        <w:t>轮：</w:t>
      </w:r>
      <w:r>
        <w:rPr>
          <w:rFonts w:hint="eastAsia"/>
        </w:rPr>
        <w:t>机器人</w:t>
      </w:r>
      <w:r>
        <w:rPr>
          <w:rFonts w:hint="eastAsia"/>
        </w:rPr>
        <w:t>(</w:t>
      </w:r>
      <w:r>
        <w:rPr>
          <w:rFonts w:hint="eastAsia"/>
        </w:rPr>
        <w:t>左</w:t>
      </w:r>
      <w:r>
        <w:t>)</w:t>
      </w:r>
      <w:r>
        <w:rPr>
          <w:rFonts w:hint="eastAsia"/>
        </w:rPr>
        <w:t>、诈骗者</w:t>
      </w:r>
      <w:r>
        <w:rPr>
          <w:rFonts w:hint="eastAsia"/>
        </w:rPr>
        <w:t>(</w:t>
      </w:r>
      <w:r>
        <w:rPr>
          <w:rFonts w:hint="eastAsia"/>
        </w:rPr>
        <w:t>中</w:t>
      </w:r>
      <w:r>
        <w:t>)</w:t>
      </w:r>
      <w:r>
        <w:rPr>
          <w:rFonts w:hint="eastAsia"/>
        </w:rPr>
        <w:t>、全局</w:t>
      </w:r>
      <w:r>
        <w:rPr>
          <w:rFonts w:hint="eastAsia"/>
        </w:rPr>
        <w:t>(</w:t>
      </w:r>
      <w:r>
        <w:rPr>
          <w:rFonts w:hint="eastAsia"/>
        </w:rPr>
        <w:t>右</w:t>
      </w:r>
      <w:r>
        <w:t>)</w:t>
      </w:r>
      <w:r>
        <w:rPr>
          <w:rFonts w:hint="eastAsia"/>
        </w:rPr>
        <w:t>的奖励学习曲线</w:t>
      </w:r>
    </w:p>
    <w:p w14:paraId="5AC78451" w14:textId="041DEF7F" w:rsidR="00B23122" w:rsidRPr="00D0708E" w:rsidRDefault="00B23122">
      <w:pPr>
        <w:rPr>
          <w:rFonts w:ascii="宋体" w:hAnsi="宋体" w:cs="宋体"/>
          <w:color w:val="121212"/>
          <w:kern w:val="0"/>
        </w:rPr>
        <w:pPrChange w:id="1421" w:author="曹 好" w:date="2022-06-03T15:37:00Z">
          <w:pPr>
            <w:spacing w:before="156"/>
            <w:ind w:firstLine="480"/>
          </w:pPr>
        </w:pPrChange>
      </w:pPr>
      <w:r>
        <w:rPr>
          <w:rFonts w:hint="eastAsia"/>
        </w:rPr>
        <w:t>下</w:t>
      </w:r>
      <w:r>
        <w:fldChar w:fldCharType="begin"/>
      </w:r>
      <w:r>
        <w:instrText xml:space="preserve"> </w:instrText>
      </w:r>
      <w:r>
        <w:rPr>
          <w:rFonts w:hint="eastAsia"/>
        </w:rPr>
        <w:instrText>REF _Ref105072945 \h</w:instrText>
      </w:r>
      <w:r>
        <w:instrText xml:space="preserve"> </w:instrText>
      </w:r>
      <w:r w:rsidR="00D0708E">
        <w:instrText xml:space="preserve"> \* MERGEFORMAT </w:instrText>
      </w:r>
      <w:r>
        <w:fldChar w:fldCharType="separate"/>
      </w:r>
      <w:ins w:id="1422" w:author="曹 好" w:date="2022-06-06T00:50:00Z">
        <w:r w:rsidR="00166C1F">
          <w:rPr>
            <w:rFonts w:hint="eastAsia"/>
          </w:rPr>
          <w:t>图</w:t>
        </w:r>
        <w:r w:rsidR="00166C1F">
          <w:rPr>
            <w:rFonts w:hint="eastAsia"/>
          </w:rPr>
          <w:t xml:space="preserve"> </w:t>
        </w:r>
        <w:r w:rsidR="00166C1F">
          <w:rPr>
            <w:noProof/>
          </w:rPr>
          <w:t>4</w:t>
        </w:r>
        <w:r w:rsidR="00166C1F">
          <w:rPr>
            <w:noProof/>
          </w:rPr>
          <w:noBreakHyphen/>
          <w:t>4</w:t>
        </w:r>
      </w:ins>
      <w:del w:id="1423" w:author="曹 好" w:date="2022-06-03T16:35:00Z">
        <w:r w:rsidDel="00AB2086">
          <w:rPr>
            <w:rFonts w:hint="eastAsia"/>
          </w:rPr>
          <w:delText>图</w:delText>
        </w:r>
        <w:r w:rsidDel="00AB2086">
          <w:rPr>
            <w:rFonts w:hint="eastAsia"/>
          </w:rPr>
          <w:delText xml:space="preserve"> </w:delText>
        </w:r>
        <w:r w:rsidDel="00AB2086">
          <w:rPr>
            <w:noProof/>
          </w:rPr>
          <w:delText>3</w:delText>
        </w:r>
        <w:r w:rsidDel="00AB2086">
          <w:noBreakHyphen/>
        </w:r>
        <w:r w:rsidDel="00AB2086">
          <w:rPr>
            <w:noProof/>
          </w:rPr>
          <w:delText>4</w:delText>
        </w:r>
      </w:del>
      <w:r>
        <w:fldChar w:fldCharType="end"/>
      </w:r>
      <w:r>
        <w:rPr>
          <w:rFonts w:hint="eastAsia"/>
        </w:rPr>
        <w:t>是</w:t>
      </w:r>
      <w:r w:rsidR="00D0708E">
        <w:rPr>
          <w:rFonts w:hint="eastAsia"/>
        </w:rPr>
        <w:t>智能对话机器人与诈骗人员的真实多轮对话记录，</w:t>
      </w:r>
      <w:r w:rsidR="00D0708E" w:rsidRPr="00D0708E">
        <w:rPr>
          <w:rFonts w:ascii="宋体" w:hAnsi="宋体" w:cs="宋体" w:hint="eastAsia"/>
          <w:color w:val="121212"/>
          <w:kern w:val="0"/>
        </w:rPr>
        <w:t>可以看到对话流畅完整</w:t>
      </w:r>
      <w:r w:rsidR="00D0708E">
        <w:rPr>
          <w:rFonts w:ascii="宋体" w:hAnsi="宋体" w:cs="宋体" w:hint="eastAsia"/>
          <w:color w:val="121212"/>
          <w:kern w:val="0"/>
        </w:rPr>
        <w:t>，成功获取到诈骗者诈骗的手段和方式。</w:t>
      </w:r>
    </w:p>
    <w:p w14:paraId="5AFE565B" w14:textId="6B17D22C" w:rsidR="00B23122" w:rsidRDefault="00B23122">
      <w:pPr>
        <w:pPrChange w:id="1424" w:author="曹 好" w:date="2022-06-03T15:37:00Z">
          <w:pPr>
            <w:keepNext/>
            <w:spacing w:before="156"/>
            <w:ind w:firstLine="480"/>
          </w:pPr>
        </w:pPrChange>
      </w:pPr>
      <w:r>
        <w:rPr>
          <w:noProof/>
        </w:rPr>
        <w:drawing>
          <wp:inline distT="0" distB="0" distL="0" distR="0" wp14:anchorId="799D30CD" wp14:editId="28EC59F5">
            <wp:extent cx="5600700" cy="21158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00700" cy="2115820"/>
                    </a:xfrm>
                    <a:prstGeom prst="rect">
                      <a:avLst/>
                    </a:prstGeom>
                  </pic:spPr>
                </pic:pic>
              </a:graphicData>
            </a:graphic>
          </wp:inline>
        </w:drawing>
      </w:r>
    </w:p>
    <w:p w14:paraId="53B01E6F" w14:textId="10350772" w:rsidR="003C2A38" w:rsidRPr="00B23122" w:rsidRDefault="00B23122">
      <w:pPr>
        <w:pStyle w:val="a9"/>
        <w:spacing w:after="312"/>
        <w:pPrChange w:id="1425" w:author="曹 好" w:date="2022-06-03T15:37:00Z">
          <w:pPr>
            <w:pStyle w:val="a9"/>
            <w:spacing w:before="156"/>
            <w:ind w:firstLine="420"/>
          </w:pPr>
        </w:pPrChange>
      </w:pPr>
      <w:bookmarkStart w:id="1426" w:name="_Ref105072945"/>
      <w:r>
        <w:rPr>
          <w:rFonts w:hint="eastAsia"/>
        </w:rPr>
        <w:t>图</w:t>
      </w:r>
      <w:r>
        <w:rPr>
          <w:rFonts w:hint="eastAsia"/>
        </w:rPr>
        <w:t xml:space="preserve"> </w:t>
      </w:r>
      <w:ins w:id="1427" w:author="曹 好" w:date="2022-06-06T00:48:00Z">
        <w:r w:rsidR="00A50EBC">
          <w:fldChar w:fldCharType="begin"/>
        </w:r>
        <w:r w:rsidR="00A50EBC">
          <w:instrText xml:space="preserve"> </w:instrText>
        </w:r>
        <w:r w:rsidR="00A50EBC">
          <w:rPr>
            <w:rFonts w:hint="eastAsia"/>
          </w:rPr>
          <w:instrText>STYLEREF 1 \s</w:instrText>
        </w:r>
        <w:r w:rsidR="00A50EBC">
          <w:instrText xml:space="preserve"> </w:instrText>
        </w:r>
      </w:ins>
      <w:r w:rsidR="00A50EBC">
        <w:fldChar w:fldCharType="separate"/>
      </w:r>
      <w:r w:rsidR="00166C1F">
        <w:rPr>
          <w:noProof/>
        </w:rPr>
        <w:t>4</w:t>
      </w:r>
      <w:ins w:id="1428" w:author="曹 好" w:date="2022-06-06T00:48:00Z">
        <w:r w:rsidR="00A50EBC">
          <w:fldChar w:fldCharType="end"/>
        </w:r>
        <w:r w:rsidR="00A50EBC">
          <w:noBreakHyphen/>
        </w:r>
        <w:r w:rsidR="00A50EBC">
          <w:fldChar w:fldCharType="begin"/>
        </w:r>
        <w:r w:rsidR="00A50EBC">
          <w:instrText xml:space="preserve"> </w:instrText>
        </w:r>
        <w:r w:rsidR="00A50EBC">
          <w:rPr>
            <w:rFonts w:hint="eastAsia"/>
          </w:rPr>
          <w:instrText xml:space="preserve">SEQ </w:instrText>
        </w:r>
        <w:r w:rsidR="00A50EBC">
          <w:rPr>
            <w:rFonts w:hint="eastAsia"/>
          </w:rPr>
          <w:instrText>图</w:instrText>
        </w:r>
        <w:r w:rsidR="00A50EBC">
          <w:rPr>
            <w:rFonts w:hint="eastAsia"/>
          </w:rPr>
          <w:instrText xml:space="preserve"> \* ARABIC \s 1</w:instrText>
        </w:r>
        <w:r w:rsidR="00A50EBC">
          <w:instrText xml:space="preserve"> </w:instrText>
        </w:r>
      </w:ins>
      <w:r w:rsidR="00A50EBC">
        <w:fldChar w:fldCharType="separate"/>
      </w:r>
      <w:ins w:id="1429" w:author="曹 好" w:date="2022-06-06T00:50:00Z">
        <w:r w:rsidR="00166C1F">
          <w:rPr>
            <w:noProof/>
          </w:rPr>
          <w:t>4</w:t>
        </w:r>
      </w:ins>
      <w:ins w:id="1430" w:author="曹 好" w:date="2022-06-06T00:48:00Z">
        <w:r w:rsidR="00A50EBC">
          <w:fldChar w:fldCharType="end"/>
        </w:r>
      </w:ins>
      <w:del w:id="1431" w:author="曹 好" w:date="2022-06-03T16:34:00Z">
        <w:r w:rsidDel="00AB2086">
          <w:fldChar w:fldCharType="begin"/>
        </w:r>
        <w:r w:rsidDel="00AB2086">
          <w:delInstrText xml:space="preserve"> </w:delInstrText>
        </w:r>
        <w:r w:rsidDel="00AB2086">
          <w:rPr>
            <w:rFonts w:hint="eastAsia"/>
          </w:rPr>
          <w:delInstrText>STYLEREF 1 \s</w:delInstrText>
        </w:r>
        <w:r w:rsidDel="00AB2086">
          <w:delInstrText xml:space="preserve"> </w:delInstrText>
        </w:r>
        <w:r w:rsidDel="00AB2086">
          <w:fldChar w:fldCharType="separate"/>
        </w:r>
        <w:r w:rsidDel="00AB2086">
          <w:rPr>
            <w:noProof/>
          </w:rPr>
          <w:delText>3</w:delText>
        </w:r>
        <w:r w:rsidDel="00AB2086">
          <w:fldChar w:fldCharType="end"/>
        </w:r>
        <w:r w:rsidDel="00AB2086">
          <w:noBreakHyphen/>
        </w:r>
        <w:r w:rsidDel="00AB2086">
          <w:fldChar w:fldCharType="begin"/>
        </w:r>
        <w:r w:rsidDel="00AB2086">
          <w:delInstrText xml:space="preserve"> </w:delInstrText>
        </w:r>
        <w:r w:rsidDel="00AB2086">
          <w:rPr>
            <w:rFonts w:hint="eastAsia"/>
          </w:rPr>
          <w:delInstrText xml:space="preserve">SEQ </w:delInstrText>
        </w:r>
        <w:r w:rsidDel="00AB2086">
          <w:rPr>
            <w:rFonts w:hint="eastAsia"/>
          </w:rPr>
          <w:delInstrText>图</w:delInstrText>
        </w:r>
        <w:r w:rsidDel="00AB2086">
          <w:rPr>
            <w:rFonts w:hint="eastAsia"/>
          </w:rPr>
          <w:delInstrText xml:space="preserve"> \* ARABIC \s 1</w:delInstrText>
        </w:r>
        <w:r w:rsidDel="00AB2086">
          <w:delInstrText xml:space="preserve"> </w:delInstrText>
        </w:r>
        <w:r w:rsidDel="00AB2086">
          <w:fldChar w:fldCharType="separate"/>
        </w:r>
        <w:r w:rsidDel="00AB2086">
          <w:rPr>
            <w:noProof/>
          </w:rPr>
          <w:delText>4</w:delText>
        </w:r>
        <w:r w:rsidDel="00AB2086">
          <w:fldChar w:fldCharType="end"/>
        </w:r>
      </w:del>
      <w:bookmarkEnd w:id="1426"/>
      <w:r w:rsidR="002403D8">
        <w:rPr>
          <w:rFonts w:hint="eastAsia"/>
        </w:rPr>
        <w:t>智能</w:t>
      </w:r>
      <w:r>
        <w:rPr>
          <w:rFonts w:hint="eastAsia"/>
        </w:rPr>
        <w:t>对话机器人和诈骗者的真实对话记录</w:t>
      </w:r>
    </w:p>
    <w:p w14:paraId="7CE15CE1" w14:textId="761094C9" w:rsidR="00473023" w:rsidRDefault="00473023">
      <w:pPr>
        <w:pStyle w:val="2"/>
        <w:pPrChange w:id="1432" w:author="曹 好" w:date="2022-06-03T15:37:00Z">
          <w:pPr>
            <w:pStyle w:val="2"/>
            <w:spacing w:before="156"/>
            <w:ind w:firstLine="562"/>
          </w:pPr>
        </w:pPrChange>
      </w:pPr>
      <w:bookmarkStart w:id="1433" w:name="_Toc105369081"/>
      <w:r>
        <w:rPr>
          <w:rFonts w:hint="eastAsia"/>
        </w:rPr>
        <w:lastRenderedPageBreak/>
        <w:t>功能测试</w:t>
      </w:r>
      <w:bookmarkEnd w:id="1433"/>
    </w:p>
    <w:p w14:paraId="0D612A33" w14:textId="6DE148DC" w:rsidR="00381BA6" w:rsidRPr="00381BA6" w:rsidRDefault="00381BA6">
      <w:pPr>
        <w:pStyle w:val="2"/>
        <w:pPrChange w:id="1434" w:author="曹 好" w:date="2022-06-03T15:37:00Z">
          <w:pPr>
            <w:pStyle w:val="2-"/>
            <w:spacing w:before="156"/>
            <w:ind w:firstLine="562"/>
          </w:pPr>
        </w:pPrChange>
      </w:pPr>
      <w:bookmarkStart w:id="1435" w:name="_Toc105369082"/>
      <w:r>
        <w:rPr>
          <w:rFonts w:hint="eastAsia"/>
        </w:rPr>
        <w:t>安全测试</w:t>
      </w:r>
      <w:bookmarkEnd w:id="1435"/>
    </w:p>
    <w:p w14:paraId="3DEAF009" w14:textId="03BBF16A" w:rsidR="009460D6" w:rsidRPr="00144102" w:rsidRDefault="00F14034">
      <w:pPr>
        <w:pStyle w:val="10"/>
        <w:rPr>
          <w:lang w:eastAsia="zh-CN"/>
        </w:rPr>
        <w:pPrChange w:id="1436" w:author="曹 好" w:date="2022-06-03T15:37:00Z">
          <w:pPr>
            <w:pStyle w:val="10"/>
            <w:spacing w:before="156"/>
            <w:ind w:firstLine="643"/>
          </w:pPr>
        </w:pPrChange>
      </w:pPr>
      <w:bookmarkStart w:id="1437" w:name="_Toc105369083"/>
      <w:proofErr w:type="spellStart"/>
      <w:r w:rsidRPr="007F7155">
        <w:rPr>
          <w:rFonts w:hint="eastAsia"/>
        </w:rPr>
        <w:t>创新性</w:t>
      </w:r>
      <w:r>
        <w:rPr>
          <w:rFonts w:hint="eastAsia"/>
          <w:lang w:eastAsia="zh-CN"/>
        </w:rPr>
        <w:t>分析</w:t>
      </w:r>
      <w:bookmarkEnd w:id="1437"/>
      <w:proofErr w:type="spellEnd"/>
    </w:p>
    <w:p w14:paraId="7907692D" w14:textId="2CE27D86" w:rsidR="009460D6" w:rsidRDefault="009460D6">
      <w:pPr>
        <w:pPrChange w:id="1438" w:author="曹 好" w:date="2022-06-03T15:37:00Z">
          <w:pPr>
            <w:spacing w:before="156"/>
            <w:ind w:firstLine="480"/>
          </w:pPr>
        </w:pPrChange>
      </w:pPr>
      <w:r>
        <w:rPr>
          <w:rFonts w:hint="eastAsia"/>
        </w:rPr>
        <w:t>本作品立足于打击社交网络诈骗，从相关部门的实际需求出发，将高性能分布式爬虫、社交网络诈骗信息识别、群体发现、对话机器人、影响力传播模型构建等技术有机融合，创新性地设计了</w:t>
      </w:r>
      <w:r w:rsidRPr="00E65222">
        <w:rPr>
          <w:rFonts w:hint="eastAsia"/>
          <w:b/>
          <w:color w:val="000000"/>
        </w:rPr>
        <w:t>「</w:t>
      </w:r>
      <w:ins w:id="1439" w:author="曹 好" w:date="2022-06-06T00:39:00Z">
        <w:r w:rsidR="00972CAE" w:rsidRPr="00972CAE">
          <w:rPr>
            <w:b/>
            <w:bCs/>
          </w:rPr>
          <w:t>基于多智能体的社交网络诈骗信息主动监测和预警系统</w:t>
        </w:r>
      </w:ins>
      <w:del w:id="1440" w:author="曹 好" w:date="2022-06-06T00:38:00Z">
        <w:r w:rsidRPr="00E65222" w:rsidDel="00972CAE">
          <w:rPr>
            <w:rFonts w:hint="eastAsia"/>
            <w:b/>
          </w:rPr>
          <w:delText>基于</w:delText>
        </w:r>
        <w:r w:rsidDel="00972CAE">
          <w:rPr>
            <w:rFonts w:hint="eastAsia"/>
            <w:b/>
          </w:rPr>
          <w:delText>开源</w:delText>
        </w:r>
        <w:r w:rsidRPr="00E65222" w:rsidDel="00972CAE">
          <w:rPr>
            <w:rFonts w:hint="eastAsia"/>
            <w:b/>
          </w:rPr>
          <w:delText>情报机器人的社交网络诈骗</w:delText>
        </w:r>
        <w:r w:rsidDel="00972CAE">
          <w:rPr>
            <w:rFonts w:hint="eastAsia"/>
            <w:b/>
          </w:rPr>
          <w:delText>信息监测和预警系统</w:delText>
        </w:r>
      </w:del>
      <w:r w:rsidRPr="00E65222">
        <w:rPr>
          <w:rFonts w:hint="eastAsia"/>
          <w:b/>
          <w:color w:val="000000"/>
        </w:rPr>
        <w:t>」</w:t>
      </w:r>
      <w:r>
        <w:rPr>
          <w:rFonts w:hint="eastAsia"/>
          <w:b/>
          <w:color w:val="000000"/>
        </w:rPr>
        <w:t>。</w:t>
      </w:r>
      <w:r>
        <w:rPr>
          <w:rFonts w:hint="eastAsia"/>
          <w:color w:val="000000"/>
        </w:rPr>
        <w:t>以下是本作品的几大创新点：</w:t>
      </w:r>
    </w:p>
    <w:p w14:paraId="2C5AD05F" w14:textId="77777777" w:rsidR="009460D6" w:rsidRPr="00F667DA" w:rsidRDefault="009460D6">
      <w:pPr>
        <w:pPrChange w:id="1441" w:author="曹 好" w:date="2022-06-03T15:37:00Z">
          <w:pPr>
            <w:spacing w:before="156"/>
            <w:ind w:firstLine="482"/>
          </w:pPr>
        </w:pPrChange>
      </w:pPr>
      <w:r>
        <w:rPr>
          <w:rFonts w:hint="eastAsia"/>
          <w:b/>
        </w:rPr>
        <w:t>（</w:t>
      </w:r>
      <w:r>
        <w:rPr>
          <w:rFonts w:hint="eastAsia"/>
          <w:b/>
        </w:rPr>
        <w:t>1</w:t>
      </w:r>
      <w:r>
        <w:rPr>
          <w:rFonts w:hint="eastAsia"/>
          <w:b/>
        </w:rPr>
        <w:t>）</w:t>
      </w:r>
      <w:r w:rsidRPr="00144102">
        <w:rPr>
          <w:rFonts w:hint="eastAsia"/>
          <w:b/>
        </w:rPr>
        <w:t>首个立足打击社交网络诈骗，为国家执法机关提供技术支撑的社交网络诈骗信息监测和预警系统。</w:t>
      </w:r>
      <w:r>
        <w:rPr>
          <w:rFonts w:hint="eastAsia"/>
        </w:rPr>
        <w:t>我们的系统通过社交网络诈骗信息识别、诈骗群体发现、诈骗预警情报、诈骗态势感知等功能，助力国家相关部门实时监控社交网络诈骗信息的动向，及时切断诈骗信息传播途径、打击诈骗个人和团伙，改善当前社交网络诈骗信息横行的态势。</w:t>
      </w:r>
    </w:p>
    <w:p w14:paraId="32F88B14" w14:textId="2F4988DD" w:rsidR="009460D6" w:rsidRDefault="009460D6">
      <w:pPr>
        <w:pPrChange w:id="1442" w:author="曹 好" w:date="2022-06-03T15:37:00Z">
          <w:pPr>
            <w:spacing w:before="156"/>
            <w:ind w:firstLine="482"/>
          </w:pPr>
        </w:pPrChange>
      </w:pPr>
      <w:r w:rsidRPr="00C46694">
        <w:rPr>
          <w:rFonts w:hint="eastAsia"/>
          <w:b/>
        </w:rPr>
        <w:t>（</w:t>
      </w:r>
      <w:r w:rsidRPr="00C46694">
        <w:rPr>
          <w:rFonts w:hint="eastAsia"/>
          <w:b/>
        </w:rPr>
        <w:t>2</w:t>
      </w:r>
      <w:r w:rsidRPr="00C46694">
        <w:rPr>
          <w:rFonts w:hint="eastAsia"/>
          <w:b/>
        </w:rPr>
        <w:t>）对诈骗信息检测采用</w:t>
      </w:r>
      <w:r w:rsidR="0045362C">
        <w:rPr>
          <w:rFonts w:hint="eastAsia"/>
          <w:b/>
        </w:rPr>
        <w:t>数据增强的</w:t>
      </w:r>
      <w:proofErr w:type="gramStart"/>
      <w:r w:rsidRPr="00C46694">
        <w:rPr>
          <w:rFonts w:hint="eastAsia"/>
          <w:b/>
        </w:rPr>
        <w:t>半监督</w:t>
      </w:r>
      <w:proofErr w:type="gramEnd"/>
      <w:r w:rsidRPr="00C46694">
        <w:rPr>
          <w:rFonts w:hint="eastAsia"/>
          <w:b/>
        </w:rPr>
        <w:t>算法，有效利用数据的同时，能够应对诈骗手段的快速改变</w:t>
      </w:r>
      <w:r w:rsidRPr="00144102">
        <w:rPr>
          <w:rFonts w:hint="eastAsia"/>
        </w:rPr>
        <w:t>。</w:t>
      </w:r>
      <w:r w:rsidR="0045362C" w:rsidRPr="0045362C">
        <w:rPr>
          <w:rFonts w:hint="eastAsia"/>
        </w:rPr>
        <w:t>社交网络存在大量数据，传统方法只选择了某一时间段的小部分数据进行利用。有监督学习，需要耗费大量的人力、金钱以及时间，</w:t>
      </w:r>
      <w:r w:rsidR="0045362C" w:rsidRPr="00C07929">
        <w:rPr>
          <w:rFonts w:hint="eastAsia"/>
          <w:b/>
          <w:bCs/>
        </w:rPr>
        <w:t>不利于系统的快速迭代</w:t>
      </w:r>
      <w:r w:rsidR="0045362C" w:rsidRPr="0045362C">
        <w:rPr>
          <w:rFonts w:hint="eastAsia"/>
        </w:rPr>
        <w:t>。</w:t>
      </w:r>
      <w:r>
        <w:rPr>
          <w:rFonts w:hint="eastAsia"/>
        </w:rPr>
        <w:t>如今社交网络上的诈骗手段层出不穷，新的诈骗方式不断涌现，因此，单独使用某段时间的</w:t>
      </w:r>
      <w:r w:rsidR="0045362C">
        <w:rPr>
          <w:rFonts w:hint="eastAsia"/>
        </w:rPr>
        <w:t>少量</w:t>
      </w:r>
      <w:r>
        <w:rPr>
          <w:rFonts w:hint="eastAsia"/>
        </w:rPr>
        <w:t>数据</w:t>
      </w:r>
      <w:r w:rsidR="0045362C">
        <w:rPr>
          <w:rFonts w:hint="eastAsia"/>
        </w:rPr>
        <w:t>进行有监督训练对</w:t>
      </w:r>
      <w:r w:rsidR="00E172F6">
        <w:rPr>
          <w:rFonts w:hint="eastAsia"/>
        </w:rPr>
        <w:t>多样的</w:t>
      </w:r>
      <w:r>
        <w:rPr>
          <w:rFonts w:hint="eastAsia"/>
        </w:rPr>
        <w:t>诈骗信息内容缺乏判断能力。在这一问题上，我们创新性地使用</w:t>
      </w:r>
      <w:proofErr w:type="spellStart"/>
      <w:r>
        <w:rPr>
          <w:rFonts w:hint="eastAsia"/>
        </w:rPr>
        <w:t>Tmix</w:t>
      </w:r>
      <w:proofErr w:type="spellEnd"/>
      <w:r>
        <w:rPr>
          <w:rFonts w:hint="eastAsia"/>
        </w:rPr>
        <w:t>数据增强</w:t>
      </w:r>
      <w:r w:rsidR="0084204B">
        <w:rPr>
          <w:rFonts w:hint="eastAsia"/>
        </w:rPr>
        <w:t>的</w:t>
      </w:r>
      <w:proofErr w:type="gramStart"/>
      <w:r w:rsidR="0084204B">
        <w:rPr>
          <w:rFonts w:hint="eastAsia"/>
        </w:rPr>
        <w:t>半监督</w:t>
      </w:r>
      <w:proofErr w:type="gramEnd"/>
      <w:r>
        <w:rPr>
          <w:rFonts w:hint="eastAsia"/>
        </w:rPr>
        <w:t>算法</w:t>
      </w:r>
      <w:r w:rsidR="0084204B">
        <w:rPr>
          <w:rFonts w:hint="eastAsia"/>
        </w:rPr>
        <w:t>，能够有效利用数据，实验表明在同一数据集下效果优于</w:t>
      </w:r>
      <w:r w:rsidR="00C07929">
        <w:rPr>
          <w:rFonts w:hint="eastAsia"/>
        </w:rPr>
        <w:t>有监督方法。</w:t>
      </w:r>
    </w:p>
    <w:p w14:paraId="03FC4B72" w14:textId="77777777" w:rsidR="009460D6" w:rsidRPr="00564627" w:rsidRDefault="009460D6">
      <w:pPr>
        <w:pPrChange w:id="1443" w:author="曹 好" w:date="2022-06-03T15:37:00Z">
          <w:pPr>
            <w:spacing w:before="156"/>
            <w:ind w:firstLine="482"/>
          </w:pPr>
        </w:pPrChange>
      </w:pPr>
      <w:r w:rsidRPr="00FA2AAE">
        <w:rPr>
          <w:rFonts w:hint="eastAsia"/>
          <w:b/>
          <w:bCs/>
        </w:rPr>
        <w:t>（</w:t>
      </w:r>
      <w:r w:rsidRPr="00FA2AAE">
        <w:rPr>
          <w:rFonts w:hint="eastAsia"/>
          <w:b/>
          <w:bCs/>
        </w:rPr>
        <w:t>3</w:t>
      </w:r>
      <w:r w:rsidRPr="00FA2AAE">
        <w:rPr>
          <w:rFonts w:hint="eastAsia"/>
          <w:b/>
          <w:bCs/>
        </w:rPr>
        <w:t>）采用智能对话机器人主动获取诈骗信息情报。</w:t>
      </w:r>
      <w:r>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26063B97" w14:textId="77777777" w:rsidR="00F14034" w:rsidRDefault="00F14034">
      <w:pPr>
        <w:pPrChange w:id="1444" w:author="曹 好" w:date="2022-06-03T15:37:00Z">
          <w:pPr>
            <w:spacing w:before="156"/>
            <w:ind w:firstLine="480"/>
          </w:pPr>
        </w:pPrChange>
      </w:pPr>
    </w:p>
    <w:p w14:paraId="00E70B57" w14:textId="36102FCA" w:rsidR="00F14034" w:rsidRPr="00564627" w:rsidRDefault="00F14034">
      <w:pPr>
        <w:sectPr w:rsidR="00F14034" w:rsidRPr="00564627" w:rsidSect="00B36150">
          <w:pgSz w:w="11906" w:h="16838"/>
          <w:pgMar w:top="1440" w:right="1466" w:bottom="1440" w:left="1620" w:header="851" w:footer="992" w:gutter="0"/>
          <w:cols w:space="425"/>
          <w:docGrid w:type="lines" w:linePitch="312"/>
        </w:sectPr>
        <w:pPrChange w:id="1445" w:author="曹 好" w:date="2022-06-03T15:37:00Z">
          <w:pPr>
            <w:spacing w:before="156"/>
            <w:ind w:firstLine="480"/>
          </w:pPr>
        </w:pPrChange>
      </w:pPr>
    </w:p>
    <w:p w14:paraId="4130F2CD" w14:textId="523B7D15" w:rsidR="00804CF0" w:rsidRPr="00B22873" w:rsidRDefault="00840819" w:rsidP="00B104BB">
      <w:pPr>
        <w:pStyle w:val="10"/>
        <w:rPr>
          <w:lang w:eastAsia="zh-CN"/>
        </w:rPr>
      </w:pPr>
      <w:bookmarkStart w:id="1446" w:name="_Toc105369084"/>
      <w:proofErr w:type="spellStart"/>
      <w:r w:rsidRPr="007F7155">
        <w:rPr>
          <w:rFonts w:hint="eastAsia"/>
        </w:rPr>
        <w:lastRenderedPageBreak/>
        <w:t>参考文献</w:t>
      </w:r>
      <w:bookmarkEnd w:id="1446"/>
      <w:proofErr w:type="spellEnd"/>
      <w:r w:rsidR="00F913E8">
        <w:rPr>
          <w:rFonts w:hint="eastAsia"/>
          <w:lang w:eastAsia="zh-CN"/>
        </w:rPr>
        <w:t xml:space="preserve"> </w:t>
      </w:r>
    </w:p>
    <w:sectPr w:rsidR="00804CF0" w:rsidRPr="00B22873" w:rsidSect="00B36150">
      <w:pgSz w:w="11906" w:h="16838"/>
      <w:pgMar w:top="1440" w:right="1466" w:bottom="1440" w:left="162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曹 好" w:date="2022-06-03T15:07:00Z" w:initials="曹">
    <w:p w14:paraId="4769B544" w14:textId="26836924" w:rsidR="00235486" w:rsidRDefault="00235486" w:rsidP="00186ECD">
      <w:pPr>
        <w:pStyle w:val="af7"/>
      </w:pPr>
      <w:r>
        <w:rPr>
          <w:rStyle w:val="af6"/>
        </w:rPr>
        <w:annotationRef/>
      </w:r>
      <w:r w:rsidR="006B5311">
        <w:rPr>
          <w:rFonts w:hint="eastAsia"/>
        </w:rPr>
        <w:t>什么</w:t>
      </w:r>
      <w:r>
        <w:rPr>
          <w:rFonts w:hint="eastAsia"/>
        </w:rPr>
        <w:t>社区发现算法</w:t>
      </w:r>
    </w:p>
  </w:comment>
  <w:comment w:id="345" w:author="曹 好" w:date="2022-06-03T17:02:00Z" w:initials="曹">
    <w:p w14:paraId="67F8ED14" w14:textId="00BB305B" w:rsidR="00B104BB" w:rsidRDefault="00B104BB">
      <w:pPr>
        <w:pStyle w:val="af7"/>
      </w:pPr>
      <w:r>
        <w:rPr>
          <w:rStyle w:val="af6"/>
        </w:rPr>
        <w:annotationRef/>
      </w:r>
      <w:r>
        <w:rPr>
          <w:rFonts w:hint="eastAsia"/>
        </w:rPr>
        <w:t>功能模块都要重写</w:t>
      </w:r>
    </w:p>
  </w:comment>
  <w:comment w:id="635" w:author="曹 好" w:date="2022-05-31T00:04:00Z" w:initials="曹">
    <w:p w14:paraId="60F7F2FC" w14:textId="77777777" w:rsidR="00677447" w:rsidRDefault="00677447" w:rsidP="00186ECD">
      <w:pPr>
        <w:pStyle w:val="af7"/>
      </w:pPr>
      <w:r>
        <w:rPr>
          <w:rStyle w:val="af6"/>
        </w:rPr>
        <w:annotationRef/>
      </w:r>
      <w:r>
        <w:rPr>
          <w:noProof/>
        </w:rPr>
        <w:drawing>
          <wp:inline distT="0" distB="0" distL="0" distR="0" wp14:anchorId="23319F97" wp14:editId="41C428DD">
            <wp:extent cx="4351020" cy="267720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356328" cy="2680475"/>
                    </a:xfrm>
                    <a:prstGeom prst="rect">
                      <a:avLst/>
                    </a:prstGeom>
                  </pic:spPr>
                </pic:pic>
              </a:graphicData>
            </a:graphic>
          </wp:inline>
        </w:drawing>
      </w:r>
    </w:p>
  </w:comment>
  <w:comment w:id="777" w:author="徐 可意" w:date="2022-05-23T20:15:00Z" w:initials="徐">
    <w:p w14:paraId="7B03FF0F" w14:textId="1FBA7B29" w:rsidR="00392302" w:rsidRDefault="00392302" w:rsidP="00186ECD">
      <w:pPr>
        <w:pStyle w:val="af7"/>
      </w:pPr>
      <w:r>
        <w:rPr>
          <w:rStyle w:val="af6"/>
        </w:rPr>
        <w:annotationRef/>
      </w:r>
      <w:r>
        <w:rPr>
          <w:rFonts w:hint="eastAsia"/>
        </w:rPr>
        <w:t>差一个</w:t>
      </w:r>
      <w:r>
        <w:rPr>
          <w:rFonts w:hint="eastAsia"/>
        </w:rPr>
        <w:t>scrapy</w:t>
      </w:r>
      <w:r>
        <w:rPr>
          <w:rFonts w:hint="eastAsia"/>
        </w:rPr>
        <w:t>架构图</w:t>
      </w:r>
    </w:p>
  </w:comment>
  <w:comment w:id="926" w:author="徐 可意" w:date="2022-05-27T22:01:00Z" w:initials="徐">
    <w:p w14:paraId="5F722FD7" w14:textId="09A37D9C" w:rsidR="002C6286" w:rsidRDefault="002C6286" w:rsidP="00186ECD">
      <w:pPr>
        <w:pStyle w:val="af7"/>
      </w:pPr>
      <w:r>
        <w:rPr>
          <w:rStyle w:val="af6"/>
        </w:rPr>
        <w:annotationRef/>
      </w:r>
      <w:r>
        <w:rPr>
          <w:rFonts w:hint="eastAsia"/>
        </w:rPr>
        <w:t>可以解释一下评价标准</w:t>
      </w:r>
    </w:p>
  </w:comment>
  <w:comment w:id="973" w:author="徐 可意" w:date="2022-05-27T23:39:00Z" w:initials="徐">
    <w:p w14:paraId="4B5E3DC9" w14:textId="36DD1C8F" w:rsidR="00460DF6" w:rsidRDefault="00460DF6" w:rsidP="00186ECD">
      <w:pPr>
        <w:pStyle w:val="af7"/>
      </w:pPr>
      <w:r>
        <w:rPr>
          <w:rStyle w:val="af6"/>
        </w:rPr>
        <w:annotationRef/>
      </w:r>
      <w:r>
        <w:rPr>
          <w:rFonts w:hint="eastAsia"/>
        </w:rPr>
        <w:t>这个页面改名成这个会好一点？</w:t>
      </w:r>
    </w:p>
  </w:comment>
  <w:comment w:id="1000" w:author="徐 可意" w:date="2022-05-28T10:20:00Z" w:initials="徐">
    <w:p w14:paraId="7D8E67C4" w14:textId="2B8768B8" w:rsidR="00575FE7" w:rsidRDefault="00575FE7" w:rsidP="00186ECD">
      <w:pPr>
        <w:pStyle w:val="af7"/>
      </w:pPr>
      <w:r>
        <w:rPr>
          <w:rStyle w:val="af6"/>
        </w:rPr>
        <w:annotationRef/>
      </w:r>
      <w:r>
        <w:rPr>
          <w:rFonts w:hint="eastAsia"/>
        </w:rPr>
        <w:t>该页面注意</w:t>
      </w:r>
      <w:r>
        <w:rPr>
          <w:rFonts w:hint="eastAsia"/>
        </w:rPr>
        <w:t>sidebar</w:t>
      </w:r>
      <w:r>
        <w:rPr>
          <w:rFonts w:hint="eastAsia"/>
        </w:rPr>
        <w:t>名称要统一</w:t>
      </w:r>
    </w:p>
  </w:comment>
  <w:comment w:id="1226" w:author="曹 好" w:date="2022-06-01T09:53:00Z" w:initials="曹">
    <w:p w14:paraId="78DF802B" w14:textId="425034FE" w:rsidR="000422D1" w:rsidRDefault="000422D1" w:rsidP="00186ECD">
      <w:pPr>
        <w:pStyle w:val="af7"/>
      </w:pPr>
      <w:r>
        <w:rPr>
          <w:rStyle w:val="af6"/>
        </w:rPr>
        <w:annotationRef/>
      </w:r>
      <w:r>
        <w:rPr>
          <w:rFonts w:hint="eastAsia"/>
        </w:rPr>
        <w:t>李若倩确认一下，</w:t>
      </w:r>
      <w:r>
        <w:rPr>
          <w:rFonts w:hint="eastAsia"/>
        </w:rPr>
        <w:t>neo</w:t>
      </w:r>
      <w:r>
        <w:t>4j</w:t>
      </w:r>
      <w:r>
        <w:rPr>
          <w:rFonts w:hint="eastAsia"/>
        </w:rPr>
        <w:t>版本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69B544" w15:done="0"/>
  <w15:commentEx w15:paraId="67F8ED14" w15:done="0"/>
  <w15:commentEx w15:paraId="60F7F2FC" w15:done="0"/>
  <w15:commentEx w15:paraId="7B03FF0F" w15:done="0"/>
  <w15:commentEx w15:paraId="5F722FD7" w15:done="0"/>
  <w15:commentEx w15:paraId="4B5E3DC9" w15:done="0"/>
  <w15:commentEx w15:paraId="7D8E67C4" w15:done="0"/>
  <w15:commentEx w15:paraId="78DF80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4A24A" w16cex:dateUtc="2022-06-03T07:07:00Z"/>
  <w16cex:commentExtensible w16cex:durableId="2644BD2D" w16cex:dateUtc="2022-06-03T09:02:00Z"/>
  <w16cex:commentExtensible w16cex:durableId="263FD9F7" w16cex:dateUtc="2022-05-30T16:04:00Z"/>
  <w16cex:commentExtensible w16cex:durableId="263669FC" w16cex:dateUtc="2022-05-23T12:15:00Z"/>
  <w16cex:commentExtensible w16cex:durableId="263BC8C1" w16cex:dateUtc="2022-05-27T14:01:00Z"/>
  <w16cex:commentExtensible w16cex:durableId="263BDFC4" w16cex:dateUtc="2022-05-27T15:39:00Z"/>
  <w16cex:commentExtensible w16cex:durableId="263C75E1" w16cex:dateUtc="2022-05-28T02:20:00Z"/>
  <w16cex:commentExtensible w16cex:durableId="2641B59D" w16cex:dateUtc="2022-06-01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69B544" w16cid:durableId="2644A24A"/>
  <w16cid:commentId w16cid:paraId="67F8ED14" w16cid:durableId="2644BD2D"/>
  <w16cid:commentId w16cid:paraId="60F7F2FC" w16cid:durableId="263FD9F7"/>
  <w16cid:commentId w16cid:paraId="7B03FF0F" w16cid:durableId="263669FC"/>
  <w16cid:commentId w16cid:paraId="5F722FD7" w16cid:durableId="263BC8C1"/>
  <w16cid:commentId w16cid:paraId="4B5E3DC9" w16cid:durableId="263BDFC4"/>
  <w16cid:commentId w16cid:paraId="7D8E67C4" w16cid:durableId="263C75E1"/>
  <w16cid:commentId w16cid:paraId="78DF802B" w16cid:durableId="2641B5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8A025" w14:textId="77777777" w:rsidR="00A14B56" w:rsidRDefault="00A14B56">
      <w:pPr>
        <w:pPrChange w:id="4" w:author="曹 好" w:date="2022-06-03T15:37:00Z">
          <w:pPr>
            <w:spacing w:before="120"/>
            <w:ind w:firstLine="480"/>
          </w:pPr>
        </w:pPrChange>
      </w:pPr>
      <w:r>
        <w:separator/>
      </w:r>
    </w:p>
    <w:p w14:paraId="5E147120" w14:textId="77777777" w:rsidR="00A14B56" w:rsidRDefault="00A14B56">
      <w:pPr>
        <w:pPrChange w:id="5" w:author="曹 好" w:date="2022-06-03T15:37:00Z">
          <w:pPr>
            <w:spacing w:before="120"/>
            <w:ind w:firstLine="480"/>
          </w:pPr>
        </w:pPrChange>
      </w:pPr>
    </w:p>
  </w:endnote>
  <w:endnote w:type="continuationSeparator" w:id="0">
    <w:p w14:paraId="531215D1" w14:textId="77777777" w:rsidR="00A14B56" w:rsidRDefault="00A14B56">
      <w:pPr>
        <w:pPrChange w:id="6" w:author="曹 好" w:date="2022-06-03T15:37:00Z">
          <w:pPr>
            <w:spacing w:before="120"/>
            <w:ind w:firstLine="480"/>
          </w:pPr>
        </w:pPrChange>
      </w:pPr>
      <w:r>
        <w:continuationSeparator/>
      </w:r>
    </w:p>
    <w:p w14:paraId="77DBCF76" w14:textId="77777777" w:rsidR="00A14B56" w:rsidRDefault="00A14B56">
      <w:pPr>
        <w:pPrChange w:id="7" w:author="曹 好" w:date="2022-06-03T15:37:00Z">
          <w:pPr>
            <w:spacing w:before="120"/>
            <w:ind w:firstLine="480"/>
          </w:pPr>
        </w:pPrChange>
      </w:pPr>
    </w:p>
  </w:endnote>
  <w:endnote w:id="1">
    <w:p w14:paraId="1DCFDB3B" w14:textId="55DCB892" w:rsidR="00F07557" w:rsidRDefault="00F07557" w:rsidP="00186ECD">
      <w:pPr>
        <w:pStyle w:val="af3"/>
      </w:pPr>
      <w:r>
        <w:rPr>
          <w:rStyle w:val="af5"/>
        </w:rPr>
        <w:endnoteRef/>
      </w:r>
      <w:r>
        <w:t xml:space="preserve"> Carlos Castillo, Marcelo Mendoza, and Barbara Poblete. 2011. Information credibility on twitter. In Proceedings of the 20th international conference on World wide web. ACM, 675–684.</w:t>
      </w:r>
    </w:p>
  </w:endnote>
  <w:endnote w:id="2">
    <w:p w14:paraId="7D4B8D39" w14:textId="1B2F664F" w:rsidR="00B81068" w:rsidRDefault="00B81068" w:rsidP="00AE5CC3">
      <w:pPr>
        <w:pStyle w:val="af3"/>
      </w:pPr>
      <w:r>
        <w:rPr>
          <w:rStyle w:val="af5"/>
        </w:rPr>
        <w:endnoteRef/>
      </w:r>
      <w:r>
        <w:t xml:space="preserve"> Vahed Qazvinian, Emily Rosengren, Dragomir R Radev, and Qiaozhu Mei. 2011. Rumor has it: Identifying misinformation in microblogs. In Proceedings of the Conference on Empirical Methods in Natural Language Processing. Association</w:t>
      </w:r>
      <w:r w:rsidR="00E2357D">
        <w:rPr>
          <w:rFonts w:hint="eastAsia"/>
        </w:rPr>
        <w:t xml:space="preserve"> </w:t>
      </w:r>
      <w:r>
        <w:t>for Computational Linguistics, 1589–1599.</w:t>
      </w:r>
    </w:p>
  </w:endnote>
  <w:endnote w:id="3">
    <w:p w14:paraId="3F5DEAAE" w14:textId="0EF5F24A" w:rsidR="00B81068" w:rsidRDefault="00B81068" w:rsidP="00B104BB">
      <w:pPr>
        <w:pStyle w:val="af3"/>
      </w:pPr>
      <w:r>
        <w:rPr>
          <w:rStyle w:val="af5"/>
        </w:rPr>
        <w:endnoteRef/>
      </w:r>
      <w:r>
        <w:t xml:space="preserve"> Sejeong Kwon, Meeyoung Cha, Kyomin Jung, Wei Chen, and Yajun Wang. 2013. Prominent features of rumor propagation in online social media. In 2013 IEEE 13th International Conference on Data Mining. IEEE, 1103–1108.</w:t>
      </w:r>
    </w:p>
  </w:endnote>
  <w:endnote w:id="4">
    <w:p w14:paraId="27495520" w14:textId="296D1158" w:rsidR="00B81068" w:rsidRDefault="00B81068">
      <w:pPr>
        <w:pStyle w:val="af3"/>
        <w:pPrChange w:id="235" w:author="曹 好" w:date="2022-06-03T15:37:00Z">
          <w:pPr>
            <w:pStyle w:val="af3"/>
            <w:spacing w:before="156"/>
            <w:ind w:firstLine="480"/>
          </w:pPr>
        </w:pPrChange>
      </w:pPr>
      <w:r>
        <w:rPr>
          <w:rStyle w:val="af5"/>
        </w:rPr>
        <w:endnoteRef/>
      </w:r>
      <w:r>
        <w:t xml:space="preserve"> Verónica Pérez-Rosas, Bennett Kleinberg, Alexandra Lefevre, and Rada Mihalcea. 2017. Automatic detection of fake</w:t>
      </w:r>
      <w:r>
        <w:rPr>
          <w:rFonts w:hint="eastAsia"/>
        </w:rPr>
        <w:t xml:space="preserve"> </w:t>
      </w:r>
      <w:r>
        <w:t>news. arXiv preprint arXiv:1708.07104 (2017).</w:t>
      </w:r>
    </w:p>
  </w:endnote>
  <w:endnote w:id="5">
    <w:p w14:paraId="79A93094" w14:textId="714D058C" w:rsidR="00B81068" w:rsidRDefault="00B81068">
      <w:pPr>
        <w:pStyle w:val="af3"/>
        <w:pPrChange w:id="236" w:author="曹 好" w:date="2022-06-03T15:37:00Z">
          <w:pPr>
            <w:pStyle w:val="af3"/>
            <w:spacing w:before="156"/>
            <w:ind w:firstLine="480"/>
          </w:pPr>
        </w:pPrChange>
      </w:pPr>
      <w:r>
        <w:rPr>
          <w:rStyle w:val="af5"/>
        </w:rPr>
        <w:endnoteRef/>
      </w:r>
      <w:r>
        <w:t xml:space="preserve"> Hannah Rashkin, Eunsol Choi, Jin Yea Jang, Svitlana Volkova, and Yejin Choi. 2017. Truth of varying shades: Analyzing language in fake news and political fact-checking. In Proceedings of the 2017 Conference on Empirical Methods in</w:t>
      </w:r>
      <w:r>
        <w:rPr>
          <w:rFonts w:hint="eastAsia"/>
        </w:rPr>
        <w:t xml:space="preserve"> </w:t>
      </w:r>
      <w:r>
        <w:t>Natural Language Processing. 2931–2937.</w:t>
      </w:r>
    </w:p>
  </w:endnote>
  <w:endnote w:id="6">
    <w:p w14:paraId="66BC790E" w14:textId="4C1FB30F" w:rsidR="00B81068" w:rsidRDefault="00B81068">
      <w:pPr>
        <w:pStyle w:val="af3"/>
        <w:pPrChange w:id="237" w:author="曹 好" w:date="2022-06-03T15:37:00Z">
          <w:pPr>
            <w:pStyle w:val="af3"/>
            <w:spacing w:before="156"/>
            <w:ind w:firstLine="480"/>
          </w:pPr>
        </w:pPrChange>
      </w:pPr>
      <w:r>
        <w:rPr>
          <w:rStyle w:val="af5"/>
        </w:rPr>
        <w:endnoteRef/>
      </w:r>
      <w:r>
        <w:t xml:space="preserve"> Martin Potthast, Johannes Kiesel, Kevin Reinartz, Janek Bevendorff, and Benno Stein. 2017. A stylometric inquiry into hyperpartisan and fake news. arXiv preprint arXiv:1702.05638 (2017).</w:t>
      </w:r>
    </w:p>
  </w:endnote>
  <w:endnote w:id="7">
    <w:p w14:paraId="625185FC" w14:textId="3A2168CE" w:rsidR="00057E7D" w:rsidRDefault="00057E7D">
      <w:pPr>
        <w:pStyle w:val="af3"/>
        <w:pPrChange w:id="238" w:author="曹 好" w:date="2022-06-03T15:37:00Z">
          <w:pPr>
            <w:pStyle w:val="af3"/>
            <w:spacing w:before="156"/>
            <w:ind w:firstLine="480"/>
          </w:pPr>
        </w:pPrChange>
      </w:pPr>
      <w:r>
        <w:rPr>
          <w:rStyle w:val="af5"/>
        </w:rPr>
        <w:endnoteRef/>
      </w:r>
      <w:r>
        <w:t xml:space="preserve"> Xia Hu, Jiliang Tang, Huiji Gao, and Huan Liu. 2014. Social spammer detection with sentiment information. In 2014IEEE International Conference on Data Mining. IEEE, 180–189.</w:t>
      </w:r>
    </w:p>
  </w:endnote>
  <w:endnote w:id="8">
    <w:p w14:paraId="2FA57CD6" w14:textId="412FFCC9" w:rsidR="00057E7D" w:rsidRDefault="00057E7D">
      <w:pPr>
        <w:pStyle w:val="af3"/>
        <w:pPrChange w:id="239" w:author="曹 好" w:date="2022-06-03T15:37:00Z">
          <w:pPr>
            <w:pStyle w:val="af3"/>
            <w:spacing w:before="156"/>
            <w:ind w:firstLine="480"/>
          </w:pPr>
        </w:pPrChange>
      </w:pPr>
      <w:r>
        <w:rPr>
          <w:rStyle w:val="af5"/>
        </w:rPr>
        <w:endnoteRef/>
      </w:r>
      <w:r>
        <w:t xml:space="preserve"> Jun Ito, Jing Song, Hiroyuki Toda, Yoshimasa Koike, and Satoshi Oyama. 2015. Assessment of tweet credibility with LDA features. In Proceedings of the 24th International Conference on World Wide Web. ACM, 953–958.</w:t>
      </w:r>
    </w:p>
  </w:endnote>
  <w:endnote w:id="9">
    <w:p w14:paraId="4EE0509C" w14:textId="6AEC6FBD" w:rsidR="00B05C4F" w:rsidRDefault="00B05C4F">
      <w:pPr>
        <w:pStyle w:val="af3"/>
        <w:pPrChange w:id="241" w:author="曹 好" w:date="2022-06-03T15:37:00Z">
          <w:pPr>
            <w:pStyle w:val="af3"/>
            <w:spacing w:before="156"/>
            <w:ind w:firstLine="480"/>
          </w:pPr>
        </w:pPrChange>
      </w:pPr>
      <w:r>
        <w:rPr>
          <w:rStyle w:val="af5"/>
        </w:rPr>
        <w:endnoteRef/>
      </w:r>
      <w:r>
        <w:t xml:space="preserve"> Kai Shu, Suhang Wang, and Huan Liu. 2018. Understanding user profiles on social media for fake news detection. In 2018 IEEE Conference on Multimedia Information Processing and Retrieval (MIPR). IEEE, 430–435.</w:t>
      </w:r>
    </w:p>
  </w:endnote>
  <w:endnote w:id="10">
    <w:p w14:paraId="029EE54A" w14:textId="7D894A56" w:rsidR="00B05C4F" w:rsidRDefault="00B05C4F">
      <w:pPr>
        <w:pStyle w:val="af3"/>
        <w:pPrChange w:id="242" w:author="曹 好" w:date="2022-06-03T15:37:00Z">
          <w:pPr>
            <w:pStyle w:val="af3"/>
            <w:spacing w:before="156"/>
            <w:ind w:firstLine="480"/>
          </w:pPr>
        </w:pPrChange>
      </w:pPr>
      <w:r>
        <w:rPr>
          <w:rStyle w:val="af5"/>
        </w:rPr>
        <w:endnoteRef/>
      </w:r>
      <w:r>
        <w:t xml:space="preserve"> Andrew Guess, Jonathan Nagler, and Joshua Tucker. 2019. Less than you think: Prevalence and predictors of fake news dissemination on Facebook. Science advances 5, 1 (2019), eaau4586.</w:t>
      </w:r>
    </w:p>
  </w:endnote>
  <w:endnote w:id="11">
    <w:p w14:paraId="6A28C1A4" w14:textId="682AA218" w:rsidR="000E4E95" w:rsidRDefault="000E4E95">
      <w:pPr>
        <w:pStyle w:val="af3"/>
        <w:pPrChange w:id="243" w:author="曹 好" w:date="2022-06-03T15:37:00Z">
          <w:pPr>
            <w:pStyle w:val="af3"/>
            <w:spacing w:before="156"/>
            <w:ind w:firstLine="480"/>
          </w:pPr>
        </w:pPrChange>
      </w:pPr>
      <w:r>
        <w:rPr>
          <w:rStyle w:val="af5"/>
        </w:rPr>
        <w:endnoteRef/>
      </w:r>
      <w:r>
        <w:t xml:space="preserve"> Yunfei Long, Qin Lu, Rong Xiang, Minglei Li, and Chu-Ren Huang. 2017. Fake news detection through multiperspective speaker profiles. In Proceedings of the Eighth International Joint Conference on Natural Language Processing(Volume 2: Short Papers). 252–256.</w:t>
      </w:r>
    </w:p>
  </w:endnote>
  <w:endnote w:id="12">
    <w:p w14:paraId="7402B3DF" w14:textId="6FF4CA5E" w:rsidR="000E4E95" w:rsidRDefault="000E4E95">
      <w:pPr>
        <w:pStyle w:val="af3"/>
        <w:pPrChange w:id="244" w:author="曹 好" w:date="2022-06-03T15:37:00Z">
          <w:pPr>
            <w:pStyle w:val="af3"/>
            <w:spacing w:before="156"/>
            <w:ind w:firstLine="480"/>
          </w:pPr>
        </w:pPrChange>
      </w:pPr>
      <w:r>
        <w:rPr>
          <w:rStyle w:val="af5"/>
        </w:rPr>
        <w:endnoteRef/>
      </w:r>
      <w:r>
        <w:t xml:space="preserve"> Eugenio Tacchini, Gabriele Ballarin, Marco L Della Vedova, Stefano Moret, and Luca de Alfaro. 2017. Some like it hoax: Automated fake news detection in social networks. arXiv preprint arXiv:1704.07506 (2017).</w:t>
      </w:r>
    </w:p>
  </w:endnote>
  <w:endnote w:id="13">
    <w:p w14:paraId="4DF7788C" w14:textId="7A75D7CA" w:rsidR="000E4E95" w:rsidRDefault="000E4E95">
      <w:pPr>
        <w:pStyle w:val="af3"/>
        <w:pPrChange w:id="245" w:author="曹 好" w:date="2022-06-03T15:37:00Z">
          <w:pPr>
            <w:pStyle w:val="af3"/>
            <w:spacing w:before="156"/>
            <w:ind w:firstLine="480"/>
          </w:pPr>
        </w:pPrChange>
      </w:pPr>
      <w:r>
        <w:rPr>
          <w:rStyle w:val="af5"/>
        </w:rPr>
        <w:endnoteRef/>
      </w:r>
      <w:r>
        <w:t xml:space="preserve"> Jooyeon Kim, Dongkwan Kim, and Alice Oh. 2019. Homogeneity-Based Transmissive Process to Model True and False News in Social Networks. In Proceedings of the Twelfth ACM International Conference on Web Search and Data</w:t>
      </w:r>
      <w:r>
        <w:rPr>
          <w:rFonts w:hint="eastAsia"/>
        </w:rPr>
        <w:t xml:space="preserve"> </w:t>
      </w:r>
      <w:r>
        <w:t>Mining. ACM, 348–356.</w:t>
      </w:r>
    </w:p>
  </w:endnote>
  <w:endnote w:id="14">
    <w:p w14:paraId="68C05B72" w14:textId="7E03A508" w:rsidR="000E4E95" w:rsidRDefault="000E4E95">
      <w:pPr>
        <w:pStyle w:val="af3"/>
        <w:pPrChange w:id="246" w:author="曹 好" w:date="2022-06-03T15:37:00Z">
          <w:pPr>
            <w:pStyle w:val="af3"/>
            <w:spacing w:before="156"/>
            <w:ind w:firstLine="480"/>
          </w:pPr>
        </w:pPrChange>
      </w:pPr>
      <w:r>
        <w:rPr>
          <w:rStyle w:val="af5"/>
        </w:rPr>
        <w:endnoteRef/>
      </w:r>
      <w:r>
        <w:t xml:space="preserve"> Ke Wu, Song Yang, and Kenny Q Zhu. 2015. False rumors detection on sina weibo by propagation structures. In 2015 IEEE 31st international conference on data engineering. IEEE, 651–662.</w:t>
      </w:r>
    </w:p>
  </w:endnote>
  <w:endnote w:id="15">
    <w:p w14:paraId="194A3AD8" w14:textId="18297764" w:rsidR="003F2F29" w:rsidRDefault="003F2F29">
      <w:pPr>
        <w:pStyle w:val="af3"/>
        <w:pPrChange w:id="248" w:author="曹 好" w:date="2022-06-03T15:37:00Z">
          <w:pPr>
            <w:pStyle w:val="af3"/>
            <w:spacing w:before="156"/>
            <w:ind w:firstLine="480"/>
          </w:pPr>
        </w:pPrChange>
      </w:pPr>
      <w:r>
        <w:rPr>
          <w:rStyle w:val="af5"/>
        </w:rPr>
        <w:endnoteRef/>
      </w:r>
      <w:r>
        <w:t xml:space="preserve"> Jing Ma, Wei Gao, Zhongyu Wei, Yueming Lu, and Kam-Fai Wong. 2015. Detect rumors using time series of social context information on microblogging websites. In Proceedings of the 24th ACM International on Conference on</w:t>
      </w:r>
      <w:r>
        <w:rPr>
          <w:rFonts w:hint="eastAsia"/>
        </w:rPr>
        <w:t xml:space="preserve"> </w:t>
      </w:r>
      <w:r>
        <w:t>Information and Knowledge Management. ACM, 1751–1754</w:t>
      </w:r>
    </w:p>
  </w:endnote>
  <w:endnote w:id="16">
    <w:p w14:paraId="65B46C29" w14:textId="56F10540" w:rsidR="003F2F29" w:rsidRDefault="003F2F29">
      <w:pPr>
        <w:pStyle w:val="af3"/>
        <w:pPrChange w:id="249" w:author="曹 好" w:date="2022-06-03T15:37:00Z">
          <w:pPr>
            <w:pStyle w:val="af3"/>
            <w:spacing w:before="156"/>
            <w:ind w:firstLine="480"/>
          </w:pPr>
        </w:pPrChange>
      </w:pPr>
      <w:r>
        <w:rPr>
          <w:rStyle w:val="af5"/>
        </w:rPr>
        <w:endnoteRef/>
      </w:r>
      <w:r>
        <w:t xml:space="preserve"> Yang Liu and Songhua Xu. 2016. Detecting rumors through modeling information propagation networks in a social media environment. IEEE Transactions on computational social systems 3, 2 (2016), 46–62.</w:t>
      </w:r>
    </w:p>
  </w:endnote>
  <w:endnote w:id="17">
    <w:p w14:paraId="716CD414" w14:textId="0A833B72" w:rsidR="003F2F29" w:rsidRDefault="003F2F29">
      <w:pPr>
        <w:pStyle w:val="af3"/>
        <w:pPrChange w:id="251" w:author="曹 好" w:date="2022-06-03T15:37:00Z">
          <w:pPr>
            <w:pStyle w:val="af3"/>
            <w:spacing w:before="156"/>
            <w:ind w:firstLine="480"/>
          </w:pPr>
        </w:pPrChange>
      </w:pPr>
      <w:r>
        <w:rPr>
          <w:rStyle w:val="af5"/>
        </w:rPr>
        <w:endnoteRef/>
      </w:r>
      <w:r>
        <w:t xml:space="preserve"> Jing Ma, Wei Gao, and Kam-Fai Wong. 2017. Detect rumors in microblog posts using propagation structure via kernel learning. In Proceedings of the 55th Annual Meeting of the Association for Computational Linguistics (Volume 1: Long</w:t>
      </w:r>
      <w:r>
        <w:rPr>
          <w:rFonts w:hint="eastAsia"/>
        </w:rPr>
        <w:t xml:space="preserve"> </w:t>
      </w:r>
      <w:r>
        <w:t>Papers). 708–717.</w:t>
      </w:r>
    </w:p>
  </w:endnote>
  <w:endnote w:id="18">
    <w:p w14:paraId="310243AA" w14:textId="28EB1F9D" w:rsidR="003F2F29" w:rsidRDefault="003F2F29">
      <w:pPr>
        <w:pStyle w:val="af3"/>
        <w:pPrChange w:id="252" w:author="曹 好" w:date="2022-06-03T15:37:00Z">
          <w:pPr>
            <w:pStyle w:val="af3"/>
            <w:spacing w:before="156"/>
            <w:ind w:firstLine="480"/>
          </w:pPr>
        </w:pPrChange>
      </w:pPr>
      <w:r>
        <w:rPr>
          <w:rStyle w:val="af5"/>
        </w:rPr>
        <w:endnoteRef/>
      </w:r>
      <w:r>
        <w:t xml:space="preserve"> Manish Gupta, Peixiang Zhao, and Jiawei Han. 2012. Evaluating event credibility on twitter. In Proceedings of the 2012 SIAM International Conference on Data Mining. SIAM, 153–164.</w:t>
      </w:r>
    </w:p>
  </w:endnote>
  <w:endnote w:id="19">
    <w:p w14:paraId="298F6747" w14:textId="67F08778" w:rsidR="004162F2" w:rsidRDefault="004162F2">
      <w:pPr>
        <w:pStyle w:val="af3"/>
        <w:pPrChange w:id="253" w:author="曹 好" w:date="2022-06-03T15:37:00Z">
          <w:pPr>
            <w:pStyle w:val="af3"/>
            <w:spacing w:before="156"/>
            <w:ind w:firstLine="480"/>
          </w:pPr>
        </w:pPrChange>
      </w:pPr>
      <w:r>
        <w:rPr>
          <w:rStyle w:val="af5"/>
        </w:rPr>
        <w:endnoteRef/>
      </w:r>
      <w:r>
        <w:t xml:space="preserve"> Zhiwei Jin, Juan Cao, Yu-Gang Jiang, and Yongdong Zhang. 2014. News credibility evaluation on microblog with a hierarchical propagation model. In 2014 IEEE International Conference on Data Mining. IEEE, 230–239.</w:t>
      </w:r>
    </w:p>
  </w:endnote>
  <w:endnote w:id="20">
    <w:p w14:paraId="12728038" w14:textId="05A54F8F" w:rsidR="004162F2" w:rsidRDefault="004162F2">
      <w:pPr>
        <w:pStyle w:val="af3"/>
        <w:pPrChange w:id="255" w:author="曹 好" w:date="2022-06-03T15:37:00Z">
          <w:pPr>
            <w:pStyle w:val="af3"/>
            <w:spacing w:before="156"/>
            <w:ind w:firstLine="480"/>
          </w:pPr>
        </w:pPrChange>
      </w:pPr>
      <w:r>
        <w:rPr>
          <w:rStyle w:val="af5"/>
        </w:rPr>
        <w:endnoteRef/>
      </w:r>
      <w:r>
        <w:t xml:space="preserve"> Marco L Della Vedova, Eugenio Tacchini, Stefano Moret, Gabriele Ballarin, Massimo DiPierro, and Luca de Alfaro.</w:t>
      </w:r>
      <w:r>
        <w:rPr>
          <w:rFonts w:hint="eastAsia"/>
        </w:rPr>
        <w:t xml:space="preserve"> </w:t>
      </w:r>
      <w:r>
        <w:t>2018. Automatic online fake news detection combining content and social signals. In 2018 22nd Conference of Open Innovations Association (FRUCT). IEEE, 272–279.</w:t>
      </w:r>
    </w:p>
  </w:endnote>
  <w:endnote w:id="21">
    <w:p w14:paraId="3CAFDA0A" w14:textId="4D86566A" w:rsidR="00E61433" w:rsidRDefault="00E61433">
      <w:pPr>
        <w:pStyle w:val="af3"/>
        <w:pPrChange w:id="256" w:author="曹 好" w:date="2022-06-03T15:37:00Z">
          <w:pPr>
            <w:pStyle w:val="af3"/>
            <w:spacing w:before="156"/>
            <w:ind w:firstLine="480"/>
          </w:pPr>
        </w:pPrChange>
      </w:pPr>
      <w:r>
        <w:rPr>
          <w:rStyle w:val="af5"/>
        </w:rPr>
        <w:endnoteRef/>
      </w:r>
      <w:r>
        <w:t xml:space="preserve"> Svitlana Volkova and Jin Yea Jang. 2018. Misleading or falsification: Inferring deceptive strategies and types in online news and social media. In Companion of the The Web Conference 2018 on The Web Conference 2018. International</w:t>
      </w:r>
      <w:r>
        <w:rPr>
          <w:rFonts w:hint="eastAsia"/>
        </w:rPr>
        <w:t xml:space="preserve"> </w:t>
      </w:r>
      <w:r>
        <w:t>World Wide Web Conferences Steering Committee, 575–583.</w:t>
      </w:r>
    </w:p>
  </w:endnote>
  <w:endnote w:id="22">
    <w:p w14:paraId="1E658043" w14:textId="4C279BCC" w:rsidR="00E61433" w:rsidRDefault="00E61433">
      <w:pPr>
        <w:pStyle w:val="af3"/>
        <w:pPrChange w:id="257" w:author="曹 好" w:date="2022-06-03T15:37:00Z">
          <w:pPr>
            <w:pStyle w:val="af3"/>
            <w:spacing w:before="156"/>
            <w:ind w:firstLine="480"/>
          </w:pPr>
        </w:pPrChange>
      </w:pPr>
      <w:r>
        <w:rPr>
          <w:rStyle w:val="af5"/>
        </w:rPr>
        <w:endnoteRef/>
      </w:r>
      <w:r>
        <w:t xml:space="preserve"> Kai Shu, Suhang Wang, and Huan Liu. 2019. Beyond news contents: The role of social context for fake news detection. In Proceedings of the Twelfth ACM International Conference on Web Search and Data Mining. ACM, 312–320.</w:t>
      </w:r>
    </w:p>
  </w:endnote>
  <w:endnote w:id="23">
    <w:p w14:paraId="68D7E1FC" w14:textId="005303C5" w:rsidR="00E61433" w:rsidRDefault="00E61433">
      <w:pPr>
        <w:pStyle w:val="af3"/>
        <w:pPrChange w:id="261" w:author="曹 好" w:date="2022-06-03T15:37:00Z">
          <w:pPr>
            <w:pStyle w:val="af3"/>
            <w:spacing w:before="156"/>
            <w:ind w:firstLine="480"/>
          </w:pPr>
        </w:pPrChange>
      </w:pPr>
      <w:r>
        <w:rPr>
          <w:rStyle w:val="af5"/>
        </w:rPr>
        <w:endnoteRef/>
      </w:r>
      <w:r>
        <w:t xml:space="preserve"> Xavier Glorot and Yoshua Bengio. 2010. Understanding the difficulty of training deep feedforward neural networks. In Proceedings of the thirteenth international conference on artificial intelligence and statistics. 249–256.</w:t>
      </w:r>
    </w:p>
  </w:endnote>
  <w:endnote w:id="24">
    <w:p w14:paraId="1EC90054" w14:textId="344E17E4" w:rsidR="001C2042" w:rsidRDefault="001C2042">
      <w:pPr>
        <w:pStyle w:val="af3"/>
        <w:pPrChange w:id="267" w:author="曹 好" w:date="2022-06-03T15:37:00Z">
          <w:pPr>
            <w:pStyle w:val="af3"/>
            <w:spacing w:before="156"/>
            <w:ind w:firstLine="480"/>
          </w:pPr>
        </w:pPrChange>
      </w:pPr>
      <w:r>
        <w:rPr>
          <w:rStyle w:val="af5"/>
        </w:rPr>
        <w:endnoteRef/>
      </w:r>
      <w:r>
        <w:t xml:space="preserve"> </w:t>
      </w:r>
      <w:r w:rsidRPr="001C2042">
        <w:rPr>
          <w:rFonts w:hint="eastAsia"/>
        </w:rPr>
        <w:t>李宏平</w:t>
      </w:r>
      <w:r w:rsidRPr="001C2042">
        <w:rPr>
          <w:rFonts w:hint="eastAsia"/>
        </w:rPr>
        <w:t xml:space="preserve">. </w:t>
      </w:r>
      <w:r w:rsidRPr="001C2042">
        <w:rPr>
          <w:rFonts w:hint="eastAsia"/>
        </w:rPr>
        <w:t>采用模糊</w:t>
      </w:r>
      <w:r w:rsidRPr="001C2042">
        <w:rPr>
          <w:rFonts w:hint="eastAsia"/>
        </w:rPr>
        <w:t>k-core</w:t>
      </w:r>
      <w:r w:rsidRPr="001C2042">
        <w:rPr>
          <w:rFonts w:hint="eastAsia"/>
        </w:rPr>
        <w:t>多粒度分解机制的高效社区发现方法研究</w:t>
      </w:r>
      <w:r w:rsidRPr="001C2042">
        <w:rPr>
          <w:rFonts w:hint="eastAsia"/>
        </w:rPr>
        <w:t>[D].</w:t>
      </w:r>
      <w:r w:rsidRPr="001C2042">
        <w:rPr>
          <w:rFonts w:hint="eastAsia"/>
        </w:rPr>
        <w:t>重庆邮电大学</w:t>
      </w:r>
      <w:r w:rsidRPr="001C2042">
        <w:rPr>
          <w:rFonts w:hint="eastAsia"/>
        </w:rPr>
        <w:t>,2021.DOI:10.27675/d.cnki.gcydx.2021.001209.</w:t>
      </w:r>
    </w:p>
  </w:endnote>
  <w:endnote w:id="25">
    <w:p w14:paraId="4442DA28" w14:textId="7918E7F4" w:rsidR="001C2042" w:rsidRDefault="001C2042">
      <w:pPr>
        <w:pStyle w:val="af3"/>
        <w:pPrChange w:id="268" w:author="曹 好" w:date="2022-06-03T15:37:00Z">
          <w:pPr>
            <w:pStyle w:val="af3"/>
            <w:spacing w:before="156"/>
            <w:ind w:firstLine="480"/>
          </w:pPr>
        </w:pPrChange>
      </w:pPr>
      <w:r>
        <w:rPr>
          <w:rStyle w:val="af5"/>
        </w:rPr>
        <w:endnoteRef/>
      </w:r>
      <w:r>
        <w:t xml:space="preserve"> </w:t>
      </w:r>
      <w:r w:rsidRPr="001C2042">
        <w:rPr>
          <w:rFonts w:hint="eastAsia"/>
        </w:rPr>
        <w:t>]</w:t>
      </w:r>
      <w:r w:rsidRPr="001C2042">
        <w:rPr>
          <w:rFonts w:hint="eastAsia"/>
        </w:rPr>
        <w:t>蔡彪</w:t>
      </w:r>
      <w:r w:rsidRPr="001C2042">
        <w:rPr>
          <w:rFonts w:hint="eastAsia"/>
        </w:rPr>
        <w:t>,</w:t>
      </w:r>
      <w:r w:rsidRPr="001C2042">
        <w:rPr>
          <w:rFonts w:hint="eastAsia"/>
        </w:rPr>
        <w:t>庹先国</w:t>
      </w:r>
      <w:r w:rsidRPr="001C2042">
        <w:rPr>
          <w:rFonts w:hint="eastAsia"/>
        </w:rPr>
        <w:t>,</w:t>
      </w:r>
      <w:r w:rsidRPr="001C2042">
        <w:rPr>
          <w:rFonts w:hint="eastAsia"/>
        </w:rPr>
        <w:t>桑强</w:t>
      </w:r>
      <w:r w:rsidRPr="001C2042">
        <w:rPr>
          <w:rFonts w:hint="eastAsia"/>
        </w:rPr>
        <w:t>,</w:t>
      </w:r>
      <w:r w:rsidRPr="001C2042">
        <w:rPr>
          <w:rFonts w:hint="eastAsia"/>
        </w:rPr>
        <w:t>杨开学</w:t>
      </w:r>
      <w:r w:rsidRPr="001C2042">
        <w:rPr>
          <w:rFonts w:hint="eastAsia"/>
        </w:rPr>
        <w:t>,</w:t>
      </w:r>
      <w:r w:rsidRPr="001C2042">
        <w:rPr>
          <w:rFonts w:hint="eastAsia"/>
        </w:rPr>
        <w:t>柳丽召</w:t>
      </w:r>
      <w:r w:rsidRPr="001C2042">
        <w:rPr>
          <w:rFonts w:hint="eastAsia"/>
        </w:rPr>
        <w:t>.</w:t>
      </w:r>
      <w:r w:rsidRPr="001C2042">
        <w:rPr>
          <w:rFonts w:hint="eastAsia"/>
        </w:rPr>
        <w:t>复杂网络中基于三角环吸引子的社区检测</w:t>
      </w:r>
      <w:r w:rsidRPr="001C2042">
        <w:rPr>
          <w:rFonts w:hint="eastAsia"/>
        </w:rPr>
        <w:t>[J].</w:t>
      </w:r>
      <w:r w:rsidRPr="001C2042">
        <w:rPr>
          <w:rFonts w:hint="eastAsia"/>
        </w:rPr>
        <w:t>计算机工程</w:t>
      </w:r>
      <w:r w:rsidRPr="001C2042">
        <w:rPr>
          <w:rFonts w:hint="eastAsia"/>
        </w:rPr>
        <w:t>,2016,42(09):197-201.</w:t>
      </w:r>
    </w:p>
  </w:endnote>
  <w:endnote w:id="26">
    <w:p w14:paraId="1D077683" w14:textId="1B556BB0" w:rsidR="001C2042" w:rsidRDefault="001C2042">
      <w:pPr>
        <w:pStyle w:val="af3"/>
        <w:pPrChange w:id="269" w:author="曹 好" w:date="2022-06-03T15:37:00Z">
          <w:pPr>
            <w:pStyle w:val="af3"/>
            <w:spacing w:before="156"/>
            <w:ind w:firstLine="480"/>
          </w:pPr>
        </w:pPrChange>
      </w:pPr>
      <w:r>
        <w:rPr>
          <w:rStyle w:val="af5"/>
        </w:rPr>
        <w:endnoteRef/>
      </w:r>
      <w:r>
        <w:t xml:space="preserve"> </w:t>
      </w:r>
      <w:r w:rsidRPr="001C2042">
        <w:t>Cherifi H., Palla G., Szymanski B. K., et al. On community structure in complex networks: challenges and opportunities[J]J. Applied Network Science, 2019,4(1): 1-35.</w:t>
      </w:r>
    </w:p>
  </w:endnote>
  <w:endnote w:id="27">
    <w:p w14:paraId="7CDE4487" w14:textId="346153B9" w:rsidR="001C2042" w:rsidRDefault="001C2042">
      <w:pPr>
        <w:pStyle w:val="af3"/>
        <w:pPrChange w:id="270" w:author="曹 好" w:date="2022-06-03T15:37:00Z">
          <w:pPr>
            <w:pStyle w:val="af3"/>
            <w:spacing w:before="156"/>
            <w:ind w:firstLine="480"/>
          </w:pPr>
        </w:pPrChange>
      </w:pPr>
      <w:r>
        <w:rPr>
          <w:rStyle w:val="af5"/>
        </w:rPr>
        <w:endnoteRef/>
      </w:r>
      <w:r>
        <w:t xml:space="preserve"> </w:t>
      </w:r>
      <w:r w:rsidRPr="001C2042">
        <w:rPr>
          <w:rFonts w:hint="eastAsia"/>
        </w:rPr>
        <w:t>Peel L.</w:t>
      </w:r>
      <w:r w:rsidRPr="001C2042">
        <w:rPr>
          <w:rFonts w:hint="eastAsia"/>
        </w:rPr>
        <w:t>，</w:t>
      </w:r>
      <w:r w:rsidRPr="001C2042">
        <w:rPr>
          <w:rFonts w:hint="eastAsia"/>
        </w:rPr>
        <w:t>Larremore D. B.,Clauset A.The ground truth about metadata and community detection in networks[J]. Science advances, 2017,3(5): e1602548.</w:t>
      </w:r>
    </w:p>
  </w:endnote>
  <w:endnote w:id="28">
    <w:p w14:paraId="3DA38D00" w14:textId="1D9AE5F5" w:rsidR="001C2042" w:rsidRDefault="001C2042">
      <w:pPr>
        <w:pStyle w:val="af3"/>
        <w:pPrChange w:id="271" w:author="曹 好" w:date="2022-06-03T15:37:00Z">
          <w:pPr>
            <w:pStyle w:val="af3"/>
            <w:spacing w:before="156"/>
            <w:ind w:firstLine="480"/>
          </w:pPr>
        </w:pPrChange>
      </w:pPr>
      <w:r>
        <w:rPr>
          <w:rStyle w:val="af5"/>
        </w:rPr>
        <w:endnoteRef/>
      </w:r>
      <w:r>
        <w:t xml:space="preserve"> </w:t>
      </w:r>
      <w:r w:rsidRPr="001C2042">
        <w:t>Shin K., Eliassi-Rad T., Faloutsos C.Patterns and anomalies in k-cores of real-world graphs with applications[J]. Knowledge &amp; Information Systems, 2017,54(3):677-710.</w:t>
      </w:r>
    </w:p>
  </w:endnote>
  <w:endnote w:id="29">
    <w:p w14:paraId="1464E7BD" w14:textId="6447CE03" w:rsidR="001C2042" w:rsidRDefault="001C2042">
      <w:pPr>
        <w:pStyle w:val="af3"/>
        <w:pPrChange w:id="272" w:author="曹 好" w:date="2022-06-03T15:37:00Z">
          <w:pPr>
            <w:pStyle w:val="af3"/>
            <w:spacing w:before="156"/>
            <w:ind w:firstLine="480"/>
          </w:pPr>
        </w:pPrChange>
      </w:pPr>
      <w:r>
        <w:rPr>
          <w:rStyle w:val="af5"/>
        </w:rPr>
        <w:endnoteRef/>
      </w:r>
      <w:r>
        <w:t xml:space="preserve"> </w:t>
      </w:r>
      <w:r w:rsidRPr="001C2042">
        <w:t>Cao Cheng, Chen Zheng Zhang,James Caverlee, et al. Behavior-based community detection: application to host assessment enterprise information networks[CV/Proceedings of the 27th ACM International Conference on Information and Knowledge Management. 2018: 1977-1985.</w:t>
      </w:r>
    </w:p>
  </w:endnote>
  <w:endnote w:id="30">
    <w:p w14:paraId="451EBA23" w14:textId="7E7C1EA9" w:rsidR="001C2042" w:rsidRDefault="001C2042">
      <w:pPr>
        <w:pStyle w:val="af3"/>
        <w:pPrChange w:id="273" w:author="曹 好" w:date="2022-06-03T15:37:00Z">
          <w:pPr>
            <w:pStyle w:val="af3"/>
            <w:spacing w:before="156"/>
            <w:ind w:firstLine="480"/>
          </w:pPr>
        </w:pPrChange>
      </w:pPr>
      <w:r>
        <w:rPr>
          <w:rStyle w:val="af5"/>
        </w:rPr>
        <w:endnoteRef/>
      </w:r>
      <w:r>
        <w:t xml:space="preserve"> </w:t>
      </w:r>
      <w:r w:rsidRPr="001C2042">
        <w:t>Riahi Manesh M., Kaabouch N. Reyes H., et al. A Bayesian approach to estimate and model SINR in wireless networks[J]J. International Journal of Communication Systems, 2017,30(9): e3187.</w:t>
      </w:r>
    </w:p>
  </w:endnote>
  <w:endnote w:id="31">
    <w:p w14:paraId="285E23EA" w14:textId="07CF5718" w:rsidR="001C2042" w:rsidRDefault="001C2042">
      <w:pPr>
        <w:pStyle w:val="af3"/>
        <w:pPrChange w:id="274" w:author="曹 好" w:date="2022-06-03T15:37:00Z">
          <w:pPr>
            <w:pStyle w:val="af3"/>
            <w:spacing w:before="156"/>
            <w:ind w:firstLine="480"/>
          </w:pPr>
        </w:pPrChange>
      </w:pPr>
      <w:r>
        <w:rPr>
          <w:rStyle w:val="af5"/>
        </w:rPr>
        <w:endnoteRef/>
      </w:r>
      <w:r>
        <w:t xml:space="preserve"> </w:t>
      </w:r>
      <w:r w:rsidRPr="001C2042">
        <w:t>Zhang Yuan, LevinaE,Zhu Ji. Detecting overlapping communities in networks using spectral methods[J]. SIAM Journal on Mathematics of Data Science,2020,2(2):265-283.</w:t>
      </w:r>
    </w:p>
  </w:endnote>
  <w:endnote w:id="32">
    <w:p w14:paraId="43C52453" w14:textId="1D4ED4B2" w:rsidR="001C2042" w:rsidRDefault="001C2042">
      <w:pPr>
        <w:pStyle w:val="af3"/>
        <w:pPrChange w:id="275" w:author="曹 好" w:date="2022-06-03T15:37:00Z">
          <w:pPr>
            <w:pStyle w:val="af3"/>
            <w:spacing w:before="156"/>
            <w:ind w:firstLine="480"/>
          </w:pPr>
        </w:pPrChange>
      </w:pPr>
      <w:r>
        <w:rPr>
          <w:rStyle w:val="af5"/>
        </w:rPr>
        <w:endnoteRef/>
      </w:r>
      <w:r>
        <w:t xml:space="preserve"> </w:t>
      </w:r>
      <w:r w:rsidRPr="001C2042">
        <w:t>Chang C. S., Lee D. S.,Liou L. H., et al. A probabilistic framework for structural analysis and community detection in directed networks[J]. IEEE/ACM Transactions on Networking, 2017,26(1): 31-46.</w:t>
      </w:r>
    </w:p>
  </w:endnote>
  <w:endnote w:id="33">
    <w:p w14:paraId="62813FB5" w14:textId="7FEE8B0A" w:rsidR="001C2042" w:rsidRDefault="001C2042">
      <w:pPr>
        <w:pStyle w:val="af3"/>
        <w:pPrChange w:id="276" w:author="曹 好" w:date="2022-06-03T15:37:00Z">
          <w:pPr>
            <w:pStyle w:val="af3"/>
            <w:spacing w:before="156"/>
            <w:ind w:firstLine="480"/>
          </w:pPr>
        </w:pPrChange>
      </w:pPr>
      <w:r>
        <w:rPr>
          <w:rStyle w:val="af5"/>
        </w:rPr>
        <w:endnoteRef/>
      </w:r>
      <w:r>
        <w:t xml:space="preserve"> </w:t>
      </w:r>
      <w:r w:rsidRPr="001C2042">
        <w:rPr>
          <w:rFonts w:hint="eastAsia"/>
        </w:rPr>
        <w:t>utta S.Das D.</w:t>
      </w:r>
      <w:r w:rsidRPr="001C2042">
        <w:rPr>
          <w:rFonts w:hint="eastAsia"/>
        </w:rPr>
        <w:t>，</w:t>
      </w:r>
      <w:r w:rsidRPr="001C2042">
        <w:rPr>
          <w:rFonts w:hint="eastAsia"/>
        </w:rPr>
        <w:t>Chakraborty T. Modeling engagement dynamics of online discussions using relativistic gravitational theory[CV/2019 IEEE International Conference on Data Mining (ICDM).IEEE, 2019: 180-189.</w:t>
      </w:r>
    </w:p>
  </w:endnote>
  <w:endnote w:id="34">
    <w:p w14:paraId="1335A8A8" w14:textId="45DA54D0" w:rsidR="001C2042" w:rsidRDefault="001C2042">
      <w:pPr>
        <w:pStyle w:val="af3"/>
        <w:pPrChange w:id="278" w:author="曹 好" w:date="2022-06-03T15:37:00Z">
          <w:pPr>
            <w:pStyle w:val="af3"/>
            <w:spacing w:before="156"/>
            <w:ind w:firstLine="480"/>
          </w:pPr>
        </w:pPrChange>
      </w:pPr>
      <w:r>
        <w:rPr>
          <w:rStyle w:val="af5"/>
        </w:rPr>
        <w:endnoteRef/>
      </w:r>
      <w:r>
        <w:t xml:space="preserve"> </w:t>
      </w:r>
      <w:r w:rsidRPr="001C2042">
        <w:t>Tootoonchi B., Srinivasan V., Thomo A. Efficient implementation of anchored 2-core algorithm[Cl Proceedings of the 2017IEEE/ACM International Conference on Advances in Social Networks Analysis and Mining 2017:ACM Press, 2017:1009-1016.</w:t>
      </w:r>
    </w:p>
  </w:endnote>
  <w:endnote w:id="35">
    <w:p w14:paraId="378024EB" w14:textId="48C21CA8" w:rsidR="00D54BAC" w:rsidRPr="00D54BAC" w:rsidRDefault="00D54BAC">
      <w:pPr>
        <w:rPr>
          <w:color w:val="auto"/>
          <w:kern w:val="0"/>
        </w:rPr>
        <w:pPrChange w:id="561" w:author="曹 好" w:date="2022-06-03T15:37:00Z">
          <w:pPr>
            <w:widowControl/>
            <w:spacing w:before="156" w:line="240" w:lineRule="auto"/>
            <w:ind w:firstLine="480"/>
            <w:jc w:val="left"/>
          </w:pPr>
        </w:pPrChange>
      </w:pPr>
      <w:r>
        <w:rPr>
          <w:rStyle w:val="af5"/>
        </w:rPr>
        <w:endnoteRef/>
      </w:r>
      <w:r w:rsidRPr="00D54BAC">
        <w:rPr>
          <w:rStyle w:val="af5"/>
        </w:rPr>
        <w:t xml:space="preserve"> </w:t>
      </w:r>
      <w:r>
        <w:t>Huang Z.Xu W,Yu K.Bidirectional LSTM-CRF models for sequence tagging[J].arXiv preprint:1508.01991,2015.</w:t>
      </w:r>
    </w:p>
  </w:endnote>
  <w:endnote w:id="36">
    <w:p w14:paraId="6F79863C" w14:textId="694CCE6F" w:rsidR="001F221F" w:rsidRPr="001F221F" w:rsidRDefault="001F221F">
      <w:pPr>
        <w:rPr>
          <w:color w:val="auto"/>
          <w:kern w:val="0"/>
        </w:rPr>
        <w:pPrChange w:id="581" w:author="曹 好" w:date="2022-06-03T15:37:00Z">
          <w:pPr>
            <w:widowControl/>
            <w:spacing w:before="156" w:line="240" w:lineRule="auto"/>
            <w:ind w:firstLine="480"/>
            <w:jc w:val="left"/>
          </w:pPr>
        </w:pPrChange>
      </w:pPr>
      <w:r>
        <w:rPr>
          <w:rStyle w:val="af5"/>
        </w:rPr>
        <w:endnoteRef/>
      </w:r>
      <w:r>
        <w:t xml:space="preserve"> Deacon J. Model-view-controller (mvc) architecture[J]. Online][Citado em: 10 de março de 2006.] http://www. jdl. co. uk/briefings/MVC. pdf, 2009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DFKai-SB">
    <w:charset w:val="88"/>
    <w:family w:val="script"/>
    <w:pitch w:val="fixed"/>
    <w:sig w:usb0="00000003" w:usb1="080E0000" w:usb2="00000016" w:usb3="00000000" w:csb0="00100001" w:csb1="00000000"/>
  </w:font>
  <w:font w:name="LinLibertine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647F0" w14:textId="77777777" w:rsidR="00840819" w:rsidRDefault="00840819">
    <w:pPr>
      <w:pStyle w:val="a5"/>
      <w:rPr>
        <w:rStyle w:val="a7"/>
        <w:sz w:val="24"/>
        <w:szCs w:val="24"/>
        <w:lang w:val="en-US" w:eastAsia="zh-CN"/>
      </w:rPr>
      <w:pPrChange w:id="8" w:author="曹 好" w:date="2022-06-03T15:37:00Z">
        <w:pPr>
          <w:pStyle w:val="a5"/>
          <w:spacing w:before="120"/>
          <w:ind w:firstLine="360"/>
        </w:pPr>
      </w:pPrChange>
    </w:pPr>
    <w:r>
      <w:rPr>
        <w:rStyle w:val="a7"/>
      </w:rPr>
      <w:fldChar w:fldCharType="begin"/>
    </w:r>
    <w:r>
      <w:rPr>
        <w:rStyle w:val="a7"/>
      </w:rPr>
      <w:instrText xml:space="preserve">PAGE  </w:instrText>
    </w:r>
    <w:r>
      <w:rPr>
        <w:rStyle w:val="a7"/>
      </w:rPr>
      <w:fldChar w:fldCharType="end"/>
    </w:r>
  </w:p>
  <w:p w14:paraId="43829056" w14:textId="77777777" w:rsidR="00840819" w:rsidRDefault="00840819">
    <w:pPr>
      <w:pStyle w:val="a5"/>
      <w:pPrChange w:id="9" w:author="曹 好" w:date="2022-06-03T15:37:00Z">
        <w:pPr>
          <w:pStyle w:val="a5"/>
          <w:spacing w:before="120"/>
          <w:ind w:firstLine="360"/>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2B26E" w14:textId="19F35523" w:rsidR="00840819" w:rsidRDefault="00840819" w:rsidP="00186ECD">
    <w:pPr>
      <w:pStyle w:val="a5"/>
    </w:pPr>
    <w:r>
      <w:rPr>
        <w:rFonts w:hint="eastAsia"/>
      </w:rPr>
      <w:t>第</w:t>
    </w:r>
    <w:r>
      <w:rPr>
        <w:rFonts w:hint="eastAsia"/>
      </w:rPr>
      <w:t xml:space="preserve"> </w:t>
    </w:r>
    <w:r>
      <w:fldChar w:fldCharType="begin"/>
    </w:r>
    <w:r>
      <w:instrText xml:space="preserve"> PAGE </w:instrText>
    </w:r>
    <w:r>
      <w:fldChar w:fldCharType="separate"/>
    </w:r>
    <w:r w:rsidR="00FB3CAE">
      <w:rPr>
        <w:noProof/>
      </w:rPr>
      <w:t>10</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A943B6">
      <w:t>5</w:t>
    </w:r>
    <w:r w:rsidR="00047E67">
      <w:t>3</w:t>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757C3" w14:textId="77777777" w:rsidR="00A14B56" w:rsidRDefault="00A14B56">
      <w:pPr>
        <w:pPrChange w:id="0" w:author="曹 好" w:date="2022-06-03T15:37:00Z">
          <w:pPr>
            <w:spacing w:before="120"/>
            <w:ind w:firstLine="480"/>
          </w:pPr>
        </w:pPrChange>
      </w:pPr>
      <w:r>
        <w:separator/>
      </w:r>
    </w:p>
    <w:p w14:paraId="189ED312" w14:textId="77777777" w:rsidR="00A14B56" w:rsidRDefault="00A14B56">
      <w:pPr>
        <w:pPrChange w:id="1" w:author="曹 好" w:date="2022-06-03T15:37:00Z">
          <w:pPr>
            <w:spacing w:before="120"/>
            <w:ind w:firstLine="480"/>
          </w:pPr>
        </w:pPrChange>
      </w:pPr>
    </w:p>
  </w:footnote>
  <w:footnote w:type="continuationSeparator" w:id="0">
    <w:p w14:paraId="3EBC87AC" w14:textId="77777777" w:rsidR="00A14B56" w:rsidRDefault="00A14B56">
      <w:pPr>
        <w:pPrChange w:id="2" w:author="曹 好" w:date="2022-06-03T15:37:00Z">
          <w:pPr>
            <w:spacing w:before="120"/>
            <w:ind w:firstLine="480"/>
          </w:pPr>
        </w:pPrChange>
      </w:pPr>
      <w:r>
        <w:continuationSeparator/>
      </w:r>
    </w:p>
    <w:p w14:paraId="61ADB8F5" w14:textId="77777777" w:rsidR="00A14B56" w:rsidRDefault="00A14B56">
      <w:pPr>
        <w:pPrChange w:id="3" w:author="曹 好" w:date="2022-06-03T15:37:00Z">
          <w:pPr>
            <w:spacing w:before="120"/>
            <w:ind w:firstLine="480"/>
          </w:pPr>
        </w:pPrChange>
      </w:pPr>
    </w:p>
  </w:footnote>
  <w:footnote w:id="1">
    <w:p w14:paraId="5F97DECB" w14:textId="77777777" w:rsidR="003158FE" w:rsidRDefault="003158FE" w:rsidP="00186ECD">
      <w:pPr>
        <w:pStyle w:val="ae"/>
      </w:pPr>
      <w:r>
        <w:rPr>
          <w:rStyle w:val="af0"/>
        </w:rPr>
        <w:footnoteRef/>
      </w:r>
      <w:r>
        <w:t xml:space="preserve"> </w:t>
      </w:r>
      <w:r w:rsidRPr="001D19C1">
        <w:t>https://new.qq.com/omn/20220219/20220219A07MV300.html</w:t>
      </w:r>
    </w:p>
  </w:footnote>
  <w:footnote w:id="2">
    <w:p w14:paraId="604B0429" w14:textId="77777777" w:rsidR="003158FE" w:rsidRDefault="003158FE" w:rsidP="00AE5CC3">
      <w:pPr>
        <w:pStyle w:val="ae"/>
      </w:pPr>
      <w:r>
        <w:rPr>
          <w:rStyle w:val="af0"/>
        </w:rPr>
        <w:footnoteRef/>
      </w:r>
      <w:r>
        <w:t xml:space="preserve"> </w:t>
      </w:r>
      <w:r w:rsidRPr="006E2F06">
        <w:t>https://weibo.com/ttarticle/p/show?id=2309404684533525250155&amp;sudaref=www.baidu.com</w:t>
      </w:r>
    </w:p>
  </w:footnote>
  <w:footnote w:id="3">
    <w:p w14:paraId="1601963C" w14:textId="77777777" w:rsidR="003158FE" w:rsidRDefault="003158FE" w:rsidP="00B104BB">
      <w:pPr>
        <w:pStyle w:val="ae"/>
      </w:pPr>
      <w:r>
        <w:rPr>
          <w:rStyle w:val="af0"/>
        </w:rPr>
        <w:footnoteRef/>
      </w:r>
      <w:r>
        <w:t xml:space="preserve"> </w:t>
      </w:r>
      <w:proofErr w:type="gramStart"/>
      <w:r>
        <w:rPr>
          <w:rFonts w:hint="eastAsia"/>
        </w:rPr>
        <w:t>腾讯</w:t>
      </w:r>
      <w:proofErr w:type="gramEnd"/>
      <w:r>
        <w:rPr>
          <w:rFonts w:hint="eastAsia"/>
        </w:rPr>
        <w:t>1</w:t>
      </w:r>
      <w:r>
        <w:t xml:space="preserve">10 </w:t>
      </w:r>
      <w:r>
        <w:rPr>
          <w:rFonts w:hint="eastAsia"/>
        </w:rPr>
        <w:t>《</w:t>
      </w:r>
      <w:r>
        <w:t>2020</w:t>
      </w:r>
      <w:r>
        <w:rPr>
          <w:rFonts w:hint="eastAsia"/>
        </w:rPr>
        <w:t>年网络诈骗治理报告》</w:t>
      </w:r>
    </w:p>
  </w:footnote>
  <w:footnote w:id="4">
    <w:p w14:paraId="36DD5482" w14:textId="660D3243" w:rsidR="00D71AC7" w:rsidRPr="00D71AC7" w:rsidRDefault="00D71AC7">
      <w:pPr>
        <w:pStyle w:val="ae"/>
        <w:pPrChange w:id="86" w:author="曹 好" w:date="2022-06-03T15:37:00Z">
          <w:pPr>
            <w:pStyle w:val="ae"/>
            <w:spacing w:before="156"/>
            <w:ind w:firstLine="360"/>
          </w:pPr>
        </w:pPrChange>
      </w:pPr>
      <w:r>
        <w:rPr>
          <w:rStyle w:val="af0"/>
        </w:rPr>
        <w:footnoteRef/>
      </w:r>
      <w:r>
        <w:t xml:space="preserve"> </w:t>
      </w:r>
      <w:r w:rsidRPr="00D71AC7">
        <w:rPr>
          <w:rFonts w:hint="eastAsia"/>
        </w:rPr>
        <w:t>杀猪盘是指利用网络交友，通过培养感情建立信任，再通过投资理财诈骗敛财的情感类诈骗</w:t>
      </w:r>
    </w:p>
  </w:footnote>
  <w:footnote w:id="5">
    <w:p w14:paraId="07822085" w14:textId="13A78602" w:rsidR="00D71AC7" w:rsidRPr="00D71AC7" w:rsidRDefault="00D71AC7">
      <w:pPr>
        <w:pStyle w:val="ae"/>
        <w:pPrChange w:id="87" w:author="曹 好" w:date="2022-06-03T15:37:00Z">
          <w:pPr>
            <w:pStyle w:val="ae"/>
            <w:spacing w:before="156"/>
            <w:ind w:firstLine="360"/>
          </w:pPr>
        </w:pPrChange>
      </w:pPr>
      <w:r>
        <w:rPr>
          <w:rStyle w:val="af0"/>
        </w:rPr>
        <w:footnoteRef/>
      </w:r>
      <w:r>
        <w:t xml:space="preserve"> </w:t>
      </w:r>
      <w:r>
        <w:rPr>
          <w:rFonts w:hint="eastAsia"/>
        </w:rPr>
        <w:t>杀鸡盘是指通过发布虚假兼职、</w:t>
      </w:r>
      <w:proofErr w:type="gramStart"/>
      <w:r>
        <w:rPr>
          <w:rFonts w:hint="eastAsia"/>
        </w:rPr>
        <w:t>刷单广告</w:t>
      </w:r>
      <w:proofErr w:type="gramEnd"/>
      <w:r>
        <w:rPr>
          <w:rFonts w:hint="eastAsia"/>
        </w:rPr>
        <w:t>，搭配一系列建立信任的套路，骗取兼职者钱财的诈骗</w:t>
      </w:r>
    </w:p>
  </w:footnote>
  <w:footnote w:id="6">
    <w:p w14:paraId="55ED3BB6" w14:textId="77777777" w:rsidR="003158FE" w:rsidRDefault="003158FE">
      <w:pPr>
        <w:pStyle w:val="ae"/>
        <w:pPrChange w:id="89" w:author="曹 好" w:date="2022-06-03T15:37:00Z">
          <w:pPr>
            <w:pStyle w:val="ae"/>
            <w:spacing w:before="156"/>
            <w:ind w:firstLine="360"/>
          </w:pPr>
        </w:pPrChange>
      </w:pPr>
      <w:r>
        <w:rPr>
          <w:rStyle w:val="af0"/>
        </w:rPr>
        <w:footnoteRef/>
      </w:r>
      <w:r>
        <w:t xml:space="preserve"> </w:t>
      </w:r>
      <w:r>
        <w:rPr>
          <w:rFonts w:hint="eastAsia"/>
        </w:rPr>
        <w:t>最高人民检察院“网上发布厅”</w:t>
      </w:r>
    </w:p>
  </w:footnote>
  <w:footnote w:id="7">
    <w:p w14:paraId="09188CA3" w14:textId="77777777" w:rsidR="003158FE" w:rsidRDefault="003158FE">
      <w:pPr>
        <w:pStyle w:val="ae"/>
        <w:pPrChange w:id="91" w:author="曹 好" w:date="2022-06-03T15:37:00Z">
          <w:pPr>
            <w:pStyle w:val="ae"/>
            <w:spacing w:before="156"/>
            <w:ind w:firstLine="360"/>
          </w:pPr>
        </w:pPrChange>
      </w:pPr>
      <w:r>
        <w:rPr>
          <w:rStyle w:val="af0"/>
        </w:rPr>
        <w:footnoteRef/>
      </w:r>
      <w:r>
        <w:t xml:space="preserve"> </w:t>
      </w:r>
      <w:r w:rsidRPr="00692FE8">
        <w:t>https://zhidao.baidu.com/question/1761104765951479588.html</w:t>
      </w:r>
    </w:p>
  </w:footnote>
  <w:footnote w:id="8">
    <w:p w14:paraId="0DD802B0" w14:textId="77777777" w:rsidR="003158FE" w:rsidRDefault="003158FE">
      <w:pPr>
        <w:pStyle w:val="ae"/>
        <w:pPrChange w:id="133" w:author="曹 好" w:date="2022-06-03T15:37:00Z">
          <w:pPr>
            <w:pStyle w:val="ae"/>
            <w:spacing w:before="156"/>
            <w:ind w:firstLine="360"/>
          </w:pPr>
        </w:pPrChange>
      </w:pPr>
      <w:r>
        <w:rPr>
          <w:rStyle w:val="af0"/>
        </w:rPr>
        <w:footnoteRef/>
      </w:r>
      <w:r>
        <w:t xml:space="preserve"> </w:t>
      </w:r>
      <w:proofErr w:type="gramStart"/>
      <w:r>
        <w:rPr>
          <w:rFonts w:hint="eastAsia"/>
        </w:rPr>
        <w:t>微博《</w:t>
      </w:r>
      <w:r>
        <w:rPr>
          <w:rFonts w:hint="eastAsia"/>
        </w:rPr>
        <w:t>2</w:t>
      </w:r>
      <w:r>
        <w:t>020</w:t>
      </w:r>
      <w:r>
        <w:rPr>
          <w:rFonts w:hint="eastAsia"/>
        </w:rPr>
        <w:t>用户发展报告》</w:t>
      </w:r>
      <w:proofErr w:type="gramEnd"/>
    </w:p>
  </w:footnote>
  <w:footnote w:id="9">
    <w:p w14:paraId="3F65268B" w14:textId="77777777" w:rsidR="00FA5B7D" w:rsidRDefault="00FA5B7D">
      <w:pPr>
        <w:pStyle w:val="ae"/>
        <w:pPrChange w:id="392" w:author="曹 好" w:date="2022-06-03T15:37:00Z">
          <w:pPr>
            <w:pStyle w:val="ae"/>
            <w:spacing w:before="156"/>
            <w:ind w:firstLine="360"/>
          </w:pPr>
        </w:pPrChange>
      </w:pPr>
      <w:r>
        <w:rPr>
          <w:rStyle w:val="af0"/>
        </w:rPr>
        <w:footnoteRef/>
      </w:r>
      <w:r>
        <w:t xml:space="preserve"> </w:t>
      </w:r>
      <w:r w:rsidR="00A24C45">
        <w:fldChar w:fldCharType="begin"/>
      </w:r>
      <w:r w:rsidR="00A24C45">
        <w:instrText xml:space="preserve"> HYPERLINK "https://zhuanlan.zhihu.com/p/156091468" </w:instrText>
      </w:r>
      <w:r w:rsidR="00A24C45">
        <w:fldChar w:fldCharType="separate"/>
      </w:r>
      <w:r>
        <w:rPr>
          <w:rStyle w:val="a8"/>
        </w:rPr>
        <w:t>https://zhuanlan.zhihu.com/p/156091468</w:t>
      </w:r>
      <w:r w:rsidR="00A24C45">
        <w:rPr>
          <w:rStyle w:val="a8"/>
        </w:rPr>
        <w:fldChar w:fldCharType="end"/>
      </w:r>
    </w:p>
  </w:footnote>
  <w:footnote w:id="10">
    <w:p w14:paraId="1D608B4A" w14:textId="77777777" w:rsidR="00677447" w:rsidRDefault="00677447">
      <w:pPr>
        <w:pStyle w:val="ae"/>
        <w:pPrChange w:id="660" w:author="曹 好" w:date="2022-06-03T15:37:00Z">
          <w:pPr>
            <w:pStyle w:val="ae"/>
            <w:spacing w:before="156"/>
            <w:ind w:firstLine="360"/>
          </w:pPr>
        </w:pPrChange>
      </w:pPr>
      <w:r>
        <w:rPr>
          <w:rStyle w:val="af0"/>
        </w:rPr>
        <w:footnoteRef/>
      </w:r>
      <w:r>
        <w:t xml:space="preserve"> </w:t>
      </w:r>
      <w:r w:rsidR="00A24C45">
        <w:fldChar w:fldCharType="begin"/>
      </w:r>
      <w:r w:rsidR="00A24C45">
        <w:instrText xml:space="preserve"> HYPERLINK "https://open.weibo.com/" </w:instrText>
      </w:r>
      <w:r w:rsidR="00A24C45">
        <w:fldChar w:fldCharType="separate"/>
      </w:r>
      <w:r>
        <w:rPr>
          <w:rStyle w:val="a8"/>
        </w:rPr>
        <w:t>https://open.weibo.com/</w:t>
      </w:r>
      <w:r w:rsidR="00A24C45">
        <w:rPr>
          <w:rStyle w:val="a8"/>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00A8D"/>
    <w:multiLevelType w:val="hybridMultilevel"/>
    <w:tmpl w:val="25188F1C"/>
    <w:lvl w:ilvl="0" w:tplc="67047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9E95BB"/>
    <w:multiLevelType w:val="singleLevel"/>
    <w:tmpl w:val="0E9E95BB"/>
    <w:lvl w:ilvl="0">
      <w:start w:val="1"/>
      <w:numFmt w:val="decimalEnclosedCircleChinese"/>
      <w:suff w:val="nothing"/>
      <w:lvlText w:val="%1　"/>
      <w:lvlJc w:val="left"/>
      <w:pPr>
        <w:ind w:left="0" w:firstLine="400"/>
      </w:pPr>
      <w:rPr>
        <w:rFonts w:hint="eastAsia"/>
      </w:rPr>
    </w:lvl>
  </w:abstractNum>
  <w:abstractNum w:abstractNumId="2" w15:restartNumberingAfterBreak="0">
    <w:nsid w:val="0F3C3126"/>
    <w:multiLevelType w:val="multilevel"/>
    <w:tmpl w:val="5238C60A"/>
    <w:lvl w:ilvl="0">
      <w:start w:val="1"/>
      <w:numFmt w:val="decimal"/>
      <w:lvlText w:val="%1"/>
      <w:lvlJc w:val="left"/>
      <w:pPr>
        <w:ind w:left="432" w:hanging="432"/>
      </w:pPr>
      <w:rPr>
        <w:rFonts w:ascii="宋体" w:eastAsia="宋体" w:hAnsi="宋体" w:hint="eastAsia"/>
      </w:rPr>
    </w:lvl>
    <w:lvl w:ilvl="1">
      <w:start w:val="1"/>
      <w:numFmt w:val="decimal"/>
      <w:lvlText w:val="%1.%2"/>
      <w:lvlJc w:val="left"/>
      <w:pPr>
        <w:ind w:left="576" w:hanging="576"/>
      </w:pPr>
      <w:rPr>
        <w:rFonts w:ascii="宋体" w:eastAsia="宋体" w:hAnsi="宋体" w:hint="eastAsia"/>
      </w:rPr>
    </w:lvl>
    <w:lvl w:ilvl="2">
      <w:start w:val="1"/>
      <w:numFmt w:val="decimal"/>
      <w:lvlText w:val="%1.%2.%3"/>
      <w:lvlJc w:val="left"/>
      <w:pPr>
        <w:ind w:left="720" w:hanging="720"/>
      </w:pPr>
      <w:rPr>
        <w:rFonts w:ascii="宋体" w:eastAsia="宋体" w:hAnsi="宋体" w:hint="eastAsia"/>
      </w:rPr>
    </w:lvl>
    <w:lvl w:ilvl="3">
      <w:start w:val="1"/>
      <w:numFmt w:val="decimal"/>
      <w:lvlText w:val="%1.%2.%3.%4"/>
      <w:lvlJc w:val="left"/>
      <w:pPr>
        <w:ind w:left="864" w:hanging="864"/>
      </w:pPr>
      <w:rPr>
        <w:rFonts w:ascii="宋体" w:eastAsia="宋体" w:hAnsi="宋体" w:hint="eastAsia"/>
      </w:rPr>
    </w:lvl>
    <w:lvl w:ilvl="4">
      <w:start w:val="1"/>
      <w:numFmt w:val="decimal"/>
      <w:lvlText w:val="%1.%2.%3.%4.%5"/>
      <w:lvlJc w:val="left"/>
      <w:pPr>
        <w:ind w:left="1008" w:hanging="1008"/>
      </w:pPr>
      <w:rPr>
        <w:rFonts w:ascii="宋体" w:eastAsia="宋体" w:hAnsi="宋体" w:hint="eastAsia"/>
      </w:rPr>
    </w:lvl>
    <w:lvl w:ilvl="5">
      <w:start w:val="1"/>
      <w:numFmt w:val="decimal"/>
      <w:lvlText w:val="%1.%2.%3.%4.%5.%6"/>
      <w:lvlJc w:val="left"/>
      <w:pPr>
        <w:ind w:left="1152" w:hanging="1152"/>
      </w:pPr>
      <w:rPr>
        <w:rFonts w:ascii="宋体" w:eastAsia="宋体" w:hAnsi="宋体" w:hint="eastAsia"/>
      </w:rPr>
    </w:lvl>
    <w:lvl w:ilvl="6">
      <w:start w:val="1"/>
      <w:numFmt w:val="decimal"/>
      <w:lvlText w:val="%1.%2.%3.%4.%5.%6.%7"/>
      <w:lvlJc w:val="left"/>
      <w:pPr>
        <w:ind w:left="1296" w:hanging="1296"/>
      </w:pPr>
      <w:rPr>
        <w:rFonts w:ascii="宋体" w:eastAsia="宋体" w:hAnsi="宋体" w:hint="eastAsia"/>
      </w:rPr>
    </w:lvl>
    <w:lvl w:ilvl="7">
      <w:start w:val="1"/>
      <w:numFmt w:val="decimal"/>
      <w:lvlText w:val="%1.%2.%3.%4.%5.%6.%7.%8"/>
      <w:lvlJc w:val="left"/>
      <w:pPr>
        <w:ind w:left="1440" w:hanging="1440"/>
      </w:pPr>
      <w:rPr>
        <w:rFonts w:ascii="宋体" w:eastAsia="宋体" w:hAnsi="宋体" w:hint="eastAsia"/>
      </w:rPr>
    </w:lvl>
    <w:lvl w:ilvl="8">
      <w:start w:val="1"/>
      <w:numFmt w:val="decimal"/>
      <w:lvlText w:val="%1.%2.%3.%4.%5.%6.%7.%8.%9"/>
      <w:lvlJc w:val="left"/>
      <w:pPr>
        <w:ind w:left="1584" w:hanging="1584"/>
      </w:pPr>
      <w:rPr>
        <w:rFonts w:ascii="宋体" w:eastAsia="宋体" w:hAnsi="宋体" w:hint="eastAsia"/>
      </w:rPr>
    </w:lvl>
  </w:abstractNum>
  <w:abstractNum w:abstractNumId="3" w15:restartNumberingAfterBreak="0">
    <w:nsid w:val="15273248"/>
    <w:multiLevelType w:val="hybridMultilevel"/>
    <w:tmpl w:val="6ADAC3D2"/>
    <w:lvl w:ilvl="0" w:tplc="FFFFFFFF">
      <w:start w:val="1"/>
      <w:numFmt w:val="decimal"/>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 w15:restartNumberingAfterBreak="0">
    <w:nsid w:val="260D7CF0"/>
    <w:multiLevelType w:val="hybridMultilevel"/>
    <w:tmpl w:val="D29653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304454A7"/>
    <w:multiLevelType w:val="hybridMultilevel"/>
    <w:tmpl w:val="FE0A54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1803503"/>
    <w:multiLevelType w:val="hybridMultilevel"/>
    <w:tmpl w:val="A3C8C6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9496ABF"/>
    <w:multiLevelType w:val="hybridMultilevel"/>
    <w:tmpl w:val="CFE663BE"/>
    <w:lvl w:ilvl="0" w:tplc="71A092A4">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39803225"/>
    <w:multiLevelType w:val="hybridMultilevel"/>
    <w:tmpl w:val="A90A8C42"/>
    <w:lvl w:ilvl="0" w:tplc="72E4EF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5B4B26"/>
    <w:multiLevelType w:val="hybridMultilevel"/>
    <w:tmpl w:val="BF466856"/>
    <w:lvl w:ilvl="0" w:tplc="FFFFFFFF">
      <w:start w:val="1"/>
      <w:numFmt w:val="decimal"/>
      <w:lvlText w:val="%1)"/>
      <w:lvlJc w:val="left"/>
      <w:pPr>
        <w:ind w:left="420" w:hanging="420"/>
      </w:pPr>
    </w:lvl>
    <w:lvl w:ilvl="1" w:tplc="04090011">
      <w:start w:val="1"/>
      <w:numFmt w:val="decimal"/>
      <w:lvlText w:val="%2)"/>
      <w:lvlJc w:val="left"/>
      <w:pPr>
        <w:ind w:left="900" w:hanging="420"/>
      </w:pPr>
    </w:lvl>
    <w:lvl w:ilvl="2" w:tplc="71A092A4">
      <w:start w:val="1"/>
      <w:numFmt w:val="decimalEnclosedCircle"/>
      <w:lvlText w:val="%3"/>
      <w:lvlJc w:val="left"/>
      <w:pPr>
        <w:ind w:left="1200" w:hanging="360"/>
      </w:pPr>
      <w:rPr>
        <w:rFonts w:hint="default"/>
      </w:rPr>
    </w:lvl>
    <w:lvl w:ilvl="3" w:tplc="2F9CE976">
      <w:start w:val="1"/>
      <w:numFmt w:val="decimal"/>
      <w:lvlText w:val="(%4)"/>
      <w:lvlJc w:val="left"/>
      <w:pPr>
        <w:ind w:left="1620" w:hanging="360"/>
      </w:pPr>
      <w:rPr>
        <w:rFonts w:hint="default"/>
      </w:r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427ECA58"/>
    <w:multiLevelType w:val="singleLevel"/>
    <w:tmpl w:val="427ECA58"/>
    <w:lvl w:ilvl="0">
      <w:start w:val="1"/>
      <w:numFmt w:val="decimal"/>
      <w:lvlText w:val="(%1)"/>
      <w:lvlJc w:val="left"/>
      <w:pPr>
        <w:ind w:left="425" w:hanging="425"/>
      </w:pPr>
      <w:rPr>
        <w:rFonts w:hint="default"/>
      </w:rPr>
    </w:lvl>
  </w:abstractNum>
  <w:abstractNum w:abstractNumId="11" w15:restartNumberingAfterBreak="0">
    <w:nsid w:val="46915E1D"/>
    <w:multiLevelType w:val="multilevel"/>
    <w:tmpl w:val="6D8AB3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470F5D1C"/>
    <w:multiLevelType w:val="hybridMultilevel"/>
    <w:tmpl w:val="7082A93C"/>
    <w:lvl w:ilvl="0" w:tplc="0409000B">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3" w15:restartNumberingAfterBreak="0">
    <w:nsid w:val="58C54437"/>
    <w:multiLevelType w:val="hybridMultilevel"/>
    <w:tmpl w:val="54468F12"/>
    <w:lvl w:ilvl="0" w:tplc="B09030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176438C"/>
    <w:multiLevelType w:val="multilevel"/>
    <w:tmpl w:val="A944342E"/>
    <w:styleLink w:val="1"/>
    <w:lvl w:ilvl="0">
      <w:start w:val="1"/>
      <w:numFmt w:val="decimal"/>
      <w:pStyle w:val="10"/>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5" w15:restartNumberingAfterBreak="0">
    <w:nsid w:val="663B41D3"/>
    <w:multiLevelType w:val="hybridMultilevel"/>
    <w:tmpl w:val="E8780496"/>
    <w:lvl w:ilvl="0" w:tplc="71A092A4">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ED1229F"/>
    <w:multiLevelType w:val="hybridMultilevel"/>
    <w:tmpl w:val="C6C068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F946290"/>
    <w:multiLevelType w:val="hybridMultilevel"/>
    <w:tmpl w:val="737249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4244C25"/>
    <w:multiLevelType w:val="hybridMultilevel"/>
    <w:tmpl w:val="6ADAC3D2"/>
    <w:lvl w:ilvl="0" w:tplc="427ECA5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BA2635"/>
    <w:multiLevelType w:val="hybridMultilevel"/>
    <w:tmpl w:val="E2E29BA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7BFB313E"/>
    <w:multiLevelType w:val="multilevel"/>
    <w:tmpl w:val="CE2AC2B4"/>
    <w:lvl w:ilvl="0">
      <w:start w:val="1"/>
      <w:numFmt w:val="chineseCountingThousand"/>
      <w:isLgl/>
      <w:suff w:val="space"/>
      <w:lvlText w:val="第%1章"/>
      <w:lvlJc w:val="left"/>
      <w:pPr>
        <w:ind w:left="432" w:hanging="432"/>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15:restartNumberingAfterBreak="0">
    <w:nsid w:val="7D172975"/>
    <w:multiLevelType w:val="hybridMultilevel"/>
    <w:tmpl w:val="70447BA4"/>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num w:numId="1" w16cid:durableId="1770462227">
    <w:abstractNumId w:val="4"/>
  </w:num>
  <w:num w:numId="2" w16cid:durableId="1437292674">
    <w:abstractNumId w:val="19"/>
  </w:num>
  <w:num w:numId="3" w16cid:durableId="181012106">
    <w:abstractNumId w:val="1"/>
  </w:num>
  <w:num w:numId="4" w16cid:durableId="696152017">
    <w:abstractNumId w:val="0"/>
  </w:num>
  <w:num w:numId="5" w16cid:durableId="91821705">
    <w:abstractNumId w:val="13"/>
  </w:num>
  <w:num w:numId="6" w16cid:durableId="330767036">
    <w:abstractNumId w:val="10"/>
  </w:num>
  <w:num w:numId="7" w16cid:durableId="1508135819">
    <w:abstractNumId w:val="17"/>
  </w:num>
  <w:num w:numId="8" w16cid:durableId="1766262967">
    <w:abstractNumId w:val="16"/>
  </w:num>
  <w:num w:numId="9" w16cid:durableId="2004354333">
    <w:abstractNumId w:val="14"/>
  </w:num>
  <w:num w:numId="10" w16cid:durableId="1357272501">
    <w:abstractNumId w:val="12"/>
  </w:num>
  <w:num w:numId="11" w16cid:durableId="1075972782">
    <w:abstractNumId w:val="9"/>
  </w:num>
  <w:num w:numId="12" w16cid:durableId="169137238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27838623">
    <w:abstractNumId w:val="6"/>
  </w:num>
  <w:num w:numId="14" w16cid:durableId="1064908452">
    <w:abstractNumId w:val="18"/>
  </w:num>
  <w:num w:numId="15" w16cid:durableId="1636372366">
    <w:abstractNumId w:val="15"/>
  </w:num>
  <w:num w:numId="16" w16cid:durableId="660355903">
    <w:abstractNumId w:val="3"/>
  </w:num>
  <w:num w:numId="17" w16cid:durableId="473255348">
    <w:abstractNumId w:val="14"/>
  </w:num>
  <w:num w:numId="18" w16cid:durableId="1013923364">
    <w:abstractNumId w:val="5"/>
  </w:num>
  <w:num w:numId="19" w16cid:durableId="802119936">
    <w:abstractNumId w:val="11"/>
  </w:num>
  <w:num w:numId="20" w16cid:durableId="1998535025">
    <w:abstractNumId w:val="8"/>
  </w:num>
  <w:num w:numId="21" w16cid:durableId="967589107">
    <w:abstractNumId w:val="21"/>
  </w:num>
  <w:num w:numId="22" w16cid:durableId="1046414410">
    <w:abstractNumId w:val="7"/>
  </w:num>
  <w:num w:numId="23" w16cid:durableId="1741709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曹 好">
    <w15:presenceInfo w15:providerId="Windows Live" w15:userId="550c201053a69f7a"/>
  </w15:person>
  <w15:person w15:author="徐 可意">
    <w15:presenceInfo w15:providerId="Windows Live" w15:userId="36bebbf1010d0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819"/>
    <w:rsid w:val="000006B5"/>
    <w:rsid w:val="000059F5"/>
    <w:rsid w:val="00006C24"/>
    <w:rsid w:val="00007D49"/>
    <w:rsid w:val="000245A4"/>
    <w:rsid w:val="00025ECF"/>
    <w:rsid w:val="00026CC7"/>
    <w:rsid w:val="0003248B"/>
    <w:rsid w:val="0003671A"/>
    <w:rsid w:val="000422D1"/>
    <w:rsid w:val="00047E67"/>
    <w:rsid w:val="000528F0"/>
    <w:rsid w:val="00057E7D"/>
    <w:rsid w:val="000602A2"/>
    <w:rsid w:val="0006034F"/>
    <w:rsid w:val="0006216B"/>
    <w:rsid w:val="00065CD4"/>
    <w:rsid w:val="000708F1"/>
    <w:rsid w:val="00070B6F"/>
    <w:rsid w:val="00073BAD"/>
    <w:rsid w:val="00073EEA"/>
    <w:rsid w:val="00076CE2"/>
    <w:rsid w:val="00083986"/>
    <w:rsid w:val="000873C0"/>
    <w:rsid w:val="00093727"/>
    <w:rsid w:val="00093B88"/>
    <w:rsid w:val="00093CED"/>
    <w:rsid w:val="00094AF0"/>
    <w:rsid w:val="000958D0"/>
    <w:rsid w:val="000A251B"/>
    <w:rsid w:val="000A750D"/>
    <w:rsid w:val="000A76C7"/>
    <w:rsid w:val="000A788A"/>
    <w:rsid w:val="000B03C0"/>
    <w:rsid w:val="000B2D5C"/>
    <w:rsid w:val="000C148B"/>
    <w:rsid w:val="000C4B4B"/>
    <w:rsid w:val="000C5F51"/>
    <w:rsid w:val="000C6B05"/>
    <w:rsid w:val="000D02BB"/>
    <w:rsid w:val="000D50E7"/>
    <w:rsid w:val="000E2A98"/>
    <w:rsid w:val="000E4E95"/>
    <w:rsid w:val="000F3572"/>
    <w:rsid w:val="000F6D84"/>
    <w:rsid w:val="00101447"/>
    <w:rsid w:val="00110E77"/>
    <w:rsid w:val="00120200"/>
    <w:rsid w:val="0012253A"/>
    <w:rsid w:val="00122B68"/>
    <w:rsid w:val="00126642"/>
    <w:rsid w:val="00130AFA"/>
    <w:rsid w:val="001318A4"/>
    <w:rsid w:val="00132E2D"/>
    <w:rsid w:val="001336D3"/>
    <w:rsid w:val="00141536"/>
    <w:rsid w:val="0014208E"/>
    <w:rsid w:val="00144102"/>
    <w:rsid w:val="00144706"/>
    <w:rsid w:val="00145696"/>
    <w:rsid w:val="00150EBA"/>
    <w:rsid w:val="001554DC"/>
    <w:rsid w:val="001651BF"/>
    <w:rsid w:val="00165450"/>
    <w:rsid w:val="0016629B"/>
    <w:rsid w:val="00166C1F"/>
    <w:rsid w:val="00167BAA"/>
    <w:rsid w:val="00170B33"/>
    <w:rsid w:val="00175ED7"/>
    <w:rsid w:val="00186ECD"/>
    <w:rsid w:val="001900E6"/>
    <w:rsid w:val="001913FE"/>
    <w:rsid w:val="001946B8"/>
    <w:rsid w:val="00194CB4"/>
    <w:rsid w:val="00194DDF"/>
    <w:rsid w:val="00196455"/>
    <w:rsid w:val="001A011C"/>
    <w:rsid w:val="001B1721"/>
    <w:rsid w:val="001B74F8"/>
    <w:rsid w:val="001C2042"/>
    <w:rsid w:val="001C4E56"/>
    <w:rsid w:val="001D02DE"/>
    <w:rsid w:val="001E1011"/>
    <w:rsid w:val="001E53C1"/>
    <w:rsid w:val="001F053C"/>
    <w:rsid w:val="001F221F"/>
    <w:rsid w:val="001F4517"/>
    <w:rsid w:val="001F45A0"/>
    <w:rsid w:val="001F6084"/>
    <w:rsid w:val="002036B0"/>
    <w:rsid w:val="002045ED"/>
    <w:rsid w:val="00205969"/>
    <w:rsid w:val="002104C8"/>
    <w:rsid w:val="00211C2B"/>
    <w:rsid w:val="00212B50"/>
    <w:rsid w:val="00215ACD"/>
    <w:rsid w:val="002319E3"/>
    <w:rsid w:val="002331B2"/>
    <w:rsid w:val="00235486"/>
    <w:rsid w:val="00236E44"/>
    <w:rsid w:val="002403D8"/>
    <w:rsid w:val="00244824"/>
    <w:rsid w:val="00245CEE"/>
    <w:rsid w:val="0024765E"/>
    <w:rsid w:val="0025155D"/>
    <w:rsid w:val="00251D52"/>
    <w:rsid w:val="002534D0"/>
    <w:rsid w:val="002539E5"/>
    <w:rsid w:val="00255D82"/>
    <w:rsid w:val="002601A1"/>
    <w:rsid w:val="00263FB2"/>
    <w:rsid w:val="00264AA6"/>
    <w:rsid w:val="00267963"/>
    <w:rsid w:val="0027396F"/>
    <w:rsid w:val="00275F44"/>
    <w:rsid w:val="0027671B"/>
    <w:rsid w:val="00281D2E"/>
    <w:rsid w:val="00282BCB"/>
    <w:rsid w:val="00283AEB"/>
    <w:rsid w:val="00286519"/>
    <w:rsid w:val="00295C5B"/>
    <w:rsid w:val="002A3D74"/>
    <w:rsid w:val="002A4763"/>
    <w:rsid w:val="002A53D6"/>
    <w:rsid w:val="002A541F"/>
    <w:rsid w:val="002A6AF3"/>
    <w:rsid w:val="002A779D"/>
    <w:rsid w:val="002A7E55"/>
    <w:rsid w:val="002A7E73"/>
    <w:rsid w:val="002B057B"/>
    <w:rsid w:val="002B5077"/>
    <w:rsid w:val="002B74C9"/>
    <w:rsid w:val="002C143F"/>
    <w:rsid w:val="002C3D37"/>
    <w:rsid w:val="002C4C49"/>
    <w:rsid w:val="002C5962"/>
    <w:rsid w:val="002C6286"/>
    <w:rsid w:val="002C6789"/>
    <w:rsid w:val="002D02F5"/>
    <w:rsid w:val="002D2C68"/>
    <w:rsid w:val="002D4B37"/>
    <w:rsid w:val="002D5193"/>
    <w:rsid w:val="002E3006"/>
    <w:rsid w:val="002E50E6"/>
    <w:rsid w:val="002F16A2"/>
    <w:rsid w:val="002F2A0D"/>
    <w:rsid w:val="002F2E46"/>
    <w:rsid w:val="002F528C"/>
    <w:rsid w:val="00306A5B"/>
    <w:rsid w:val="00307E53"/>
    <w:rsid w:val="003113E9"/>
    <w:rsid w:val="003128DF"/>
    <w:rsid w:val="00312F6E"/>
    <w:rsid w:val="003158FE"/>
    <w:rsid w:val="00324E34"/>
    <w:rsid w:val="0033009C"/>
    <w:rsid w:val="00332AC2"/>
    <w:rsid w:val="00335583"/>
    <w:rsid w:val="00344DB7"/>
    <w:rsid w:val="003462AA"/>
    <w:rsid w:val="00350608"/>
    <w:rsid w:val="003516F5"/>
    <w:rsid w:val="00351ADA"/>
    <w:rsid w:val="00352230"/>
    <w:rsid w:val="00366041"/>
    <w:rsid w:val="00371296"/>
    <w:rsid w:val="003727E9"/>
    <w:rsid w:val="00373FA4"/>
    <w:rsid w:val="00374574"/>
    <w:rsid w:val="003801AB"/>
    <w:rsid w:val="0038051F"/>
    <w:rsid w:val="00381BA6"/>
    <w:rsid w:val="00383326"/>
    <w:rsid w:val="00383B80"/>
    <w:rsid w:val="00385F49"/>
    <w:rsid w:val="00387143"/>
    <w:rsid w:val="00392302"/>
    <w:rsid w:val="00393171"/>
    <w:rsid w:val="0039747F"/>
    <w:rsid w:val="0039784A"/>
    <w:rsid w:val="003A15E7"/>
    <w:rsid w:val="003A2FF1"/>
    <w:rsid w:val="003B0918"/>
    <w:rsid w:val="003B17B6"/>
    <w:rsid w:val="003B307B"/>
    <w:rsid w:val="003C2A38"/>
    <w:rsid w:val="003D04CE"/>
    <w:rsid w:val="003D25CF"/>
    <w:rsid w:val="003D4770"/>
    <w:rsid w:val="003D5B41"/>
    <w:rsid w:val="003D74A0"/>
    <w:rsid w:val="003D7F3B"/>
    <w:rsid w:val="003E28F4"/>
    <w:rsid w:val="003E3B7B"/>
    <w:rsid w:val="003E5C09"/>
    <w:rsid w:val="003F2F29"/>
    <w:rsid w:val="003F3360"/>
    <w:rsid w:val="004017A4"/>
    <w:rsid w:val="00402347"/>
    <w:rsid w:val="00402350"/>
    <w:rsid w:val="0040318B"/>
    <w:rsid w:val="004039FB"/>
    <w:rsid w:val="00403A45"/>
    <w:rsid w:val="00404078"/>
    <w:rsid w:val="00404595"/>
    <w:rsid w:val="00404C1B"/>
    <w:rsid w:val="00411AF6"/>
    <w:rsid w:val="004143DE"/>
    <w:rsid w:val="004162F2"/>
    <w:rsid w:val="004164D2"/>
    <w:rsid w:val="00417B5C"/>
    <w:rsid w:val="0042183E"/>
    <w:rsid w:val="00422731"/>
    <w:rsid w:val="0042316B"/>
    <w:rsid w:val="00423F4E"/>
    <w:rsid w:val="00424C45"/>
    <w:rsid w:val="00425E1C"/>
    <w:rsid w:val="004351BE"/>
    <w:rsid w:val="00436E28"/>
    <w:rsid w:val="00443D40"/>
    <w:rsid w:val="004441E8"/>
    <w:rsid w:val="00451D4F"/>
    <w:rsid w:val="0045362C"/>
    <w:rsid w:val="0045769C"/>
    <w:rsid w:val="0046090D"/>
    <w:rsid w:val="00460DF6"/>
    <w:rsid w:val="00466BE6"/>
    <w:rsid w:val="004711B2"/>
    <w:rsid w:val="00472CC1"/>
    <w:rsid w:val="00473023"/>
    <w:rsid w:val="00482BDE"/>
    <w:rsid w:val="00482EE3"/>
    <w:rsid w:val="00496350"/>
    <w:rsid w:val="00496501"/>
    <w:rsid w:val="004A1BD6"/>
    <w:rsid w:val="004A4ABC"/>
    <w:rsid w:val="004A4ADA"/>
    <w:rsid w:val="004A67E1"/>
    <w:rsid w:val="004B510A"/>
    <w:rsid w:val="004B716C"/>
    <w:rsid w:val="004D121D"/>
    <w:rsid w:val="004D2702"/>
    <w:rsid w:val="004D39FF"/>
    <w:rsid w:val="004D659A"/>
    <w:rsid w:val="004D78E7"/>
    <w:rsid w:val="004E1010"/>
    <w:rsid w:val="004E44A7"/>
    <w:rsid w:val="004E5468"/>
    <w:rsid w:val="004E7FBF"/>
    <w:rsid w:val="004F09F7"/>
    <w:rsid w:val="004F0D9D"/>
    <w:rsid w:val="004F20F0"/>
    <w:rsid w:val="004F23F3"/>
    <w:rsid w:val="004F5277"/>
    <w:rsid w:val="004F5695"/>
    <w:rsid w:val="00500AB9"/>
    <w:rsid w:val="00500AC0"/>
    <w:rsid w:val="005011AC"/>
    <w:rsid w:val="00514411"/>
    <w:rsid w:val="0051712C"/>
    <w:rsid w:val="005175BC"/>
    <w:rsid w:val="00517881"/>
    <w:rsid w:val="005208A3"/>
    <w:rsid w:val="00521252"/>
    <w:rsid w:val="0052215B"/>
    <w:rsid w:val="005269BB"/>
    <w:rsid w:val="00527BD6"/>
    <w:rsid w:val="00531F66"/>
    <w:rsid w:val="00534D4D"/>
    <w:rsid w:val="00536405"/>
    <w:rsid w:val="005366F6"/>
    <w:rsid w:val="00537812"/>
    <w:rsid w:val="00540281"/>
    <w:rsid w:val="00542743"/>
    <w:rsid w:val="005449CD"/>
    <w:rsid w:val="005517C7"/>
    <w:rsid w:val="00552172"/>
    <w:rsid w:val="005531A6"/>
    <w:rsid w:val="00563BA9"/>
    <w:rsid w:val="00563ECB"/>
    <w:rsid w:val="00564627"/>
    <w:rsid w:val="005666B6"/>
    <w:rsid w:val="005706DD"/>
    <w:rsid w:val="00572D39"/>
    <w:rsid w:val="0057526B"/>
    <w:rsid w:val="00575BA7"/>
    <w:rsid w:val="00575FE7"/>
    <w:rsid w:val="005800E1"/>
    <w:rsid w:val="00583679"/>
    <w:rsid w:val="005837A9"/>
    <w:rsid w:val="00583A00"/>
    <w:rsid w:val="00587668"/>
    <w:rsid w:val="005916CD"/>
    <w:rsid w:val="00592D51"/>
    <w:rsid w:val="00594406"/>
    <w:rsid w:val="00594C1A"/>
    <w:rsid w:val="005955D5"/>
    <w:rsid w:val="005A0ACE"/>
    <w:rsid w:val="005B5325"/>
    <w:rsid w:val="005B539C"/>
    <w:rsid w:val="005C1E26"/>
    <w:rsid w:val="005C3A30"/>
    <w:rsid w:val="005C4006"/>
    <w:rsid w:val="005D313E"/>
    <w:rsid w:val="005D4F1D"/>
    <w:rsid w:val="005E3C39"/>
    <w:rsid w:val="005E4A6D"/>
    <w:rsid w:val="005F255A"/>
    <w:rsid w:val="005F4670"/>
    <w:rsid w:val="006009A1"/>
    <w:rsid w:val="00601610"/>
    <w:rsid w:val="0061068B"/>
    <w:rsid w:val="0061405A"/>
    <w:rsid w:val="00615CB5"/>
    <w:rsid w:val="00616327"/>
    <w:rsid w:val="006202D3"/>
    <w:rsid w:val="00621E3E"/>
    <w:rsid w:val="006248E6"/>
    <w:rsid w:val="00626450"/>
    <w:rsid w:val="006308A0"/>
    <w:rsid w:val="00635815"/>
    <w:rsid w:val="006358D1"/>
    <w:rsid w:val="00640750"/>
    <w:rsid w:val="0064120D"/>
    <w:rsid w:val="0065412C"/>
    <w:rsid w:val="00661DDC"/>
    <w:rsid w:val="00666CD2"/>
    <w:rsid w:val="00670D90"/>
    <w:rsid w:val="006765D7"/>
    <w:rsid w:val="00677190"/>
    <w:rsid w:val="00677447"/>
    <w:rsid w:val="00677690"/>
    <w:rsid w:val="00683B56"/>
    <w:rsid w:val="00684C5B"/>
    <w:rsid w:val="00685973"/>
    <w:rsid w:val="00693563"/>
    <w:rsid w:val="006A0442"/>
    <w:rsid w:val="006A2A93"/>
    <w:rsid w:val="006A6659"/>
    <w:rsid w:val="006B1337"/>
    <w:rsid w:val="006B28F3"/>
    <w:rsid w:val="006B3475"/>
    <w:rsid w:val="006B4B98"/>
    <w:rsid w:val="006B51B0"/>
    <w:rsid w:val="006B5311"/>
    <w:rsid w:val="006B796D"/>
    <w:rsid w:val="006C148B"/>
    <w:rsid w:val="006D00F8"/>
    <w:rsid w:val="006D2FFB"/>
    <w:rsid w:val="006D3122"/>
    <w:rsid w:val="006E25F5"/>
    <w:rsid w:val="006E4B47"/>
    <w:rsid w:val="006E575D"/>
    <w:rsid w:val="006E6C27"/>
    <w:rsid w:val="006E7EDA"/>
    <w:rsid w:val="006F4886"/>
    <w:rsid w:val="006F6FBC"/>
    <w:rsid w:val="006F77B7"/>
    <w:rsid w:val="00700E39"/>
    <w:rsid w:val="00716003"/>
    <w:rsid w:val="00723EA8"/>
    <w:rsid w:val="007253A3"/>
    <w:rsid w:val="0073479A"/>
    <w:rsid w:val="00735E04"/>
    <w:rsid w:val="00742DAF"/>
    <w:rsid w:val="00743C98"/>
    <w:rsid w:val="007561C5"/>
    <w:rsid w:val="007606FD"/>
    <w:rsid w:val="00762F70"/>
    <w:rsid w:val="0076593E"/>
    <w:rsid w:val="00767097"/>
    <w:rsid w:val="0077139B"/>
    <w:rsid w:val="00771D96"/>
    <w:rsid w:val="00774ADB"/>
    <w:rsid w:val="00776488"/>
    <w:rsid w:val="007A0845"/>
    <w:rsid w:val="007A51BB"/>
    <w:rsid w:val="007B65E7"/>
    <w:rsid w:val="007C0515"/>
    <w:rsid w:val="007C0C45"/>
    <w:rsid w:val="007C2102"/>
    <w:rsid w:val="007C2D74"/>
    <w:rsid w:val="007D376B"/>
    <w:rsid w:val="007E00F4"/>
    <w:rsid w:val="007E14D4"/>
    <w:rsid w:val="007E23C1"/>
    <w:rsid w:val="007E7F65"/>
    <w:rsid w:val="007F29C7"/>
    <w:rsid w:val="007F6C81"/>
    <w:rsid w:val="0080151B"/>
    <w:rsid w:val="0080224C"/>
    <w:rsid w:val="00804A79"/>
    <w:rsid w:val="00804CF0"/>
    <w:rsid w:val="0080564C"/>
    <w:rsid w:val="008123B2"/>
    <w:rsid w:val="008154D3"/>
    <w:rsid w:val="00816983"/>
    <w:rsid w:val="008233AA"/>
    <w:rsid w:val="00825A56"/>
    <w:rsid w:val="008319E4"/>
    <w:rsid w:val="00835683"/>
    <w:rsid w:val="00840310"/>
    <w:rsid w:val="00840819"/>
    <w:rsid w:val="0084204B"/>
    <w:rsid w:val="00846825"/>
    <w:rsid w:val="00847112"/>
    <w:rsid w:val="00847736"/>
    <w:rsid w:val="0085282A"/>
    <w:rsid w:val="00862F5C"/>
    <w:rsid w:val="0086599A"/>
    <w:rsid w:val="00866635"/>
    <w:rsid w:val="0087039D"/>
    <w:rsid w:val="0087282C"/>
    <w:rsid w:val="00874AC8"/>
    <w:rsid w:val="008773D2"/>
    <w:rsid w:val="00881FD0"/>
    <w:rsid w:val="00882AD1"/>
    <w:rsid w:val="00892255"/>
    <w:rsid w:val="00894429"/>
    <w:rsid w:val="00895952"/>
    <w:rsid w:val="008A092E"/>
    <w:rsid w:val="008A19F1"/>
    <w:rsid w:val="008A25D6"/>
    <w:rsid w:val="008A4FB0"/>
    <w:rsid w:val="008A54EA"/>
    <w:rsid w:val="008B2655"/>
    <w:rsid w:val="008B6FE8"/>
    <w:rsid w:val="008C001B"/>
    <w:rsid w:val="008C028E"/>
    <w:rsid w:val="008C597B"/>
    <w:rsid w:val="008D0797"/>
    <w:rsid w:val="008D4BE0"/>
    <w:rsid w:val="008E0658"/>
    <w:rsid w:val="008E4A44"/>
    <w:rsid w:val="008E66D9"/>
    <w:rsid w:val="008E67BB"/>
    <w:rsid w:val="008F014B"/>
    <w:rsid w:val="008F0413"/>
    <w:rsid w:val="008F0B2B"/>
    <w:rsid w:val="008F4F98"/>
    <w:rsid w:val="009042B3"/>
    <w:rsid w:val="00910C02"/>
    <w:rsid w:val="00912E1C"/>
    <w:rsid w:val="00913D1E"/>
    <w:rsid w:val="00916A48"/>
    <w:rsid w:val="0092779B"/>
    <w:rsid w:val="00931C38"/>
    <w:rsid w:val="00931E6B"/>
    <w:rsid w:val="009324D5"/>
    <w:rsid w:val="009334C3"/>
    <w:rsid w:val="0093574E"/>
    <w:rsid w:val="00936F54"/>
    <w:rsid w:val="009442DA"/>
    <w:rsid w:val="00945F75"/>
    <w:rsid w:val="009460D6"/>
    <w:rsid w:val="009467F4"/>
    <w:rsid w:val="0095059D"/>
    <w:rsid w:val="009530D2"/>
    <w:rsid w:val="00962609"/>
    <w:rsid w:val="0097096E"/>
    <w:rsid w:val="00972864"/>
    <w:rsid w:val="00972C82"/>
    <w:rsid w:val="00972CAE"/>
    <w:rsid w:val="00976214"/>
    <w:rsid w:val="00992CF4"/>
    <w:rsid w:val="009962EB"/>
    <w:rsid w:val="00996FE0"/>
    <w:rsid w:val="009A0979"/>
    <w:rsid w:val="009A1DBF"/>
    <w:rsid w:val="009A4E62"/>
    <w:rsid w:val="009A54F3"/>
    <w:rsid w:val="009B090C"/>
    <w:rsid w:val="009B5727"/>
    <w:rsid w:val="009B5D9F"/>
    <w:rsid w:val="009B7980"/>
    <w:rsid w:val="009C1255"/>
    <w:rsid w:val="009C34E9"/>
    <w:rsid w:val="009C4A20"/>
    <w:rsid w:val="009D1305"/>
    <w:rsid w:val="009D15E2"/>
    <w:rsid w:val="009D3901"/>
    <w:rsid w:val="009E3B4D"/>
    <w:rsid w:val="009E43FC"/>
    <w:rsid w:val="009E4CF9"/>
    <w:rsid w:val="009F2B21"/>
    <w:rsid w:val="009F612F"/>
    <w:rsid w:val="009F66B9"/>
    <w:rsid w:val="009F6D54"/>
    <w:rsid w:val="00A065F6"/>
    <w:rsid w:val="00A07AE0"/>
    <w:rsid w:val="00A10487"/>
    <w:rsid w:val="00A120ED"/>
    <w:rsid w:val="00A12123"/>
    <w:rsid w:val="00A127E8"/>
    <w:rsid w:val="00A14B56"/>
    <w:rsid w:val="00A167DF"/>
    <w:rsid w:val="00A16CB9"/>
    <w:rsid w:val="00A20597"/>
    <w:rsid w:val="00A24C45"/>
    <w:rsid w:val="00A27E6B"/>
    <w:rsid w:val="00A50EBC"/>
    <w:rsid w:val="00A52978"/>
    <w:rsid w:val="00A70EA4"/>
    <w:rsid w:val="00A7310B"/>
    <w:rsid w:val="00A746DE"/>
    <w:rsid w:val="00A769DF"/>
    <w:rsid w:val="00A77804"/>
    <w:rsid w:val="00A80191"/>
    <w:rsid w:val="00A81F21"/>
    <w:rsid w:val="00A82E97"/>
    <w:rsid w:val="00A85282"/>
    <w:rsid w:val="00A852C9"/>
    <w:rsid w:val="00A90A35"/>
    <w:rsid w:val="00A92924"/>
    <w:rsid w:val="00A943B6"/>
    <w:rsid w:val="00A96432"/>
    <w:rsid w:val="00A97930"/>
    <w:rsid w:val="00AA1C1D"/>
    <w:rsid w:val="00AA6B75"/>
    <w:rsid w:val="00AB1F9D"/>
    <w:rsid w:val="00AB2086"/>
    <w:rsid w:val="00AB3B1A"/>
    <w:rsid w:val="00AB3C8B"/>
    <w:rsid w:val="00AB3F92"/>
    <w:rsid w:val="00AB469E"/>
    <w:rsid w:val="00AB6A25"/>
    <w:rsid w:val="00AC1756"/>
    <w:rsid w:val="00AC5717"/>
    <w:rsid w:val="00AD3A52"/>
    <w:rsid w:val="00AD776C"/>
    <w:rsid w:val="00AE1E4B"/>
    <w:rsid w:val="00AE5313"/>
    <w:rsid w:val="00AE5CC3"/>
    <w:rsid w:val="00AF04CD"/>
    <w:rsid w:val="00B00751"/>
    <w:rsid w:val="00B05C4F"/>
    <w:rsid w:val="00B104BB"/>
    <w:rsid w:val="00B12C5B"/>
    <w:rsid w:val="00B13CD2"/>
    <w:rsid w:val="00B14D10"/>
    <w:rsid w:val="00B1508E"/>
    <w:rsid w:val="00B20CE1"/>
    <w:rsid w:val="00B22873"/>
    <w:rsid w:val="00B22877"/>
    <w:rsid w:val="00B23122"/>
    <w:rsid w:val="00B2378C"/>
    <w:rsid w:val="00B27131"/>
    <w:rsid w:val="00B3147A"/>
    <w:rsid w:val="00B3204E"/>
    <w:rsid w:val="00B36150"/>
    <w:rsid w:val="00B36D40"/>
    <w:rsid w:val="00B4407B"/>
    <w:rsid w:val="00B45265"/>
    <w:rsid w:val="00B501EC"/>
    <w:rsid w:val="00B51133"/>
    <w:rsid w:val="00B520EC"/>
    <w:rsid w:val="00B52EC7"/>
    <w:rsid w:val="00B55253"/>
    <w:rsid w:val="00B60093"/>
    <w:rsid w:val="00B606FD"/>
    <w:rsid w:val="00B64AA0"/>
    <w:rsid w:val="00B657BF"/>
    <w:rsid w:val="00B6730A"/>
    <w:rsid w:val="00B71117"/>
    <w:rsid w:val="00B715B9"/>
    <w:rsid w:val="00B71A91"/>
    <w:rsid w:val="00B73AE9"/>
    <w:rsid w:val="00B74E61"/>
    <w:rsid w:val="00B75543"/>
    <w:rsid w:val="00B77276"/>
    <w:rsid w:val="00B77EB0"/>
    <w:rsid w:val="00B80639"/>
    <w:rsid w:val="00B80BC4"/>
    <w:rsid w:val="00B81068"/>
    <w:rsid w:val="00B87D4E"/>
    <w:rsid w:val="00B9192A"/>
    <w:rsid w:val="00B9370A"/>
    <w:rsid w:val="00B93FD1"/>
    <w:rsid w:val="00B95BDC"/>
    <w:rsid w:val="00B9743A"/>
    <w:rsid w:val="00B9756C"/>
    <w:rsid w:val="00BA016E"/>
    <w:rsid w:val="00BA2C35"/>
    <w:rsid w:val="00BA4266"/>
    <w:rsid w:val="00BA6A29"/>
    <w:rsid w:val="00BA7D7C"/>
    <w:rsid w:val="00BB1401"/>
    <w:rsid w:val="00BB1D63"/>
    <w:rsid w:val="00BB282A"/>
    <w:rsid w:val="00BB4589"/>
    <w:rsid w:val="00BC03A4"/>
    <w:rsid w:val="00BC2E0E"/>
    <w:rsid w:val="00BC4F43"/>
    <w:rsid w:val="00BD1564"/>
    <w:rsid w:val="00BD34E2"/>
    <w:rsid w:val="00BE050E"/>
    <w:rsid w:val="00BE08A0"/>
    <w:rsid w:val="00BE69AB"/>
    <w:rsid w:val="00BF0DE7"/>
    <w:rsid w:val="00BF202C"/>
    <w:rsid w:val="00BF3739"/>
    <w:rsid w:val="00C018FA"/>
    <w:rsid w:val="00C031A4"/>
    <w:rsid w:val="00C07929"/>
    <w:rsid w:val="00C13670"/>
    <w:rsid w:val="00C16E1A"/>
    <w:rsid w:val="00C17BC7"/>
    <w:rsid w:val="00C22E29"/>
    <w:rsid w:val="00C23DF5"/>
    <w:rsid w:val="00C25F9D"/>
    <w:rsid w:val="00C266F6"/>
    <w:rsid w:val="00C32407"/>
    <w:rsid w:val="00C457F3"/>
    <w:rsid w:val="00C45D23"/>
    <w:rsid w:val="00C46083"/>
    <w:rsid w:val="00C46694"/>
    <w:rsid w:val="00C50D13"/>
    <w:rsid w:val="00C52175"/>
    <w:rsid w:val="00C55F4C"/>
    <w:rsid w:val="00C56672"/>
    <w:rsid w:val="00C57075"/>
    <w:rsid w:val="00C60127"/>
    <w:rsid w:val="00C6014A"/>
    <w:rsid w:val="00C64DEE"/>
    <w:rsid w:val="00C65EF1"/>
    <w:rsid w:val="00C71A07"/>
    <w:rsid w:val="00C72211"/>
    <w:rsid w:val="00C724CE"/>
    <w:rsid w:val="00C72746"/>
    <w:rsid w:val="00C77C00"/>
    <w:rsid w:val="00C82D5F"/>
    <w:rsid w:val="00C8662A"/>
    <w:rsid w:val="00C86B81"/>
    <w:rsid w:val="00C87FA7"/>
    <w:rsid w:val="00C90960"/>
    <w:rsid w:val="00C913C2"/>
    <w:rsid w:val="00C914A2"/>
    <w:rsid w:val="00C92609"/>
    <w:rsid w:val="00C9344B"/>
    <w:rsid w:val="00CA1E5D"/>
    <w:rsid w:val="00CB1E22"/>
    <w:rsid w:val="00CB685C"/>
    <w:rsid w:val="00CC23A2"/>
    <w:rsid w:val="00CC34BE"/>
    <w:rsid w:val="00CC36D1"/>
    <w:rsid w:val="00CC3811"/>
    <w:rsid w:val="00CC74EF"/>
    <w:rsid w:val="00CC791E"/>
    <w:rsid w:val="00CD67DD"/>
    <w:rsid w:val="00CE5C25"/>
    <w:rsid w:val="00CF1206"/>
    <w:rsid w:val="00CF5D25"/>
    <w:rsid w:val="00D0708E"/>
    <w:rsid w:val="00D104B5"/>
    <w:rsid w:val="00D1248B"/>
    <w:rsid w:val="00D23826"/>
    <w:rsid w:val="00D240DB"/>
    <w:rsid w:val="00D25FB4"/>
    <w:rsid w:val="00D2610F"/>
    <w:rsid w:val="00D274C2"/>
    <w:rsid w:val="00D27E0A"/>
    <w:rsid w:val="00D31BB9"/>
    <w:rsid w:val="00D3345D"/>
    <w:rsid w:val="00D339F1"/>
    <w:rsid w:val="00D3645B"/>
    <w:rsid w:val="00D4165B"/>
    <w:rsid w:val="00D43885"/>
    <w:rsid w:val="00D43C36"/>
    <w:rsid w:val="00D466FA"/>
    <w:rsid w:val="00D50569"/>
    <w:rsid w:val="00D508FC"/>
    <w:rsid w:val="00D54BAC"/>
    <w:rsid w:val="00D553C5"/>
    <w:rsid w:val="00D56766"/>
    <w:rsid w:val="00D570F5"/>
    <w:rsid w:val="00D60B85"/>
    <w:rsid w:val="00D71AC7"/>
    <w:rsid w:val="00D74199"/>
    <w:rsid w:val="00D77349"/>
    <w:rsid w:val="00D778BC"/>
    <w:rsid w:val="00D80E2A"/>
    <w:rsid w:val="00D8222B"/>
    <w:rsid w:val="00D9024C"/>
    <w:rsid w:val="00D94922"/>
    <w:rsid w:val="00DB2BA2"/>
    <w:rsid w:val="00DB56D6"/>
    <w:rsid w:val="00DC1384"/>
    <w:rsid w:val="00DC1EF7"/>
    <w:rsid w:val="00DC47FC"/>
    <w:rsid w:val="00DC5B45"/>
    <w:rsid w:val="00DD0AA0"/>
    <w:rsid w:val="00DD17AB"/>
    <w:rsid w:val="00DD2C82"/>
    <w:rsid w:val="00DD3E5D"/>
    <w:rsid w:val="00DD4F3C"/>
    <w:rsid w:val="00DD532F"/>
    <w:rsid w:val="00DE15FA"/>
    <w:rsid w:val="00DE21DA"/>
    <w:rsid w:val="00DF34AC"/>
    <w:rsid w:val="00DF6963"/>
    <w:rsid w:val="00DF72C4"/>
    <w:rsid w:val="00E055A3"/>
    <w:rsid w:val="00E06E73"/>
    <w:rsid w:val="00E110A2"/>
    <w:rsid w:val="00E172F6"/>
    <w:rsid w:val="00E22B14"/>
    <w:rsid w:val="00E2357D"/>
    <w:rsid w:val="00E2661C"/>
    <w:rsid w:val="00E2741A"/>
    <w:rsid w:val="00E342ED"/>
    <w:rsid w:val="00E34DE4"/>
    <w:rsid w:val="00E351DB"/>
    <w:rsid w:val="00E379E5"/>
    <w:rsid w:val="00E4045D"/>
    <w:rsid w:val="00E4067D"/>
    <w:rsid w:val="00E46BFF"/>
    <w:rsid w:val="00E47070"/>
    <w:rsid w:val="00E471B8"/>
    <w:rsid w:val="00E53FB9"/>
    <w:rsid w:val="00E543D5"/>
    <w:rsid w:val="00E5548A"/>
    <w:rsid w:val="00E56423"/>
    <w:rsid w:val="00E57E6C"/>
    <w:rsid w:val="00E61433"/>
    <w:rsid w:val="00E6601A"/>
    <w:rsid w:val="00E67B1E"/>
    <w:rsid w:val="00E703C1"/>
    <w:rsid w:val="00E7105A"/>
    <w:rsid w:val="00E77EBD"/>
    <w:rsid w:val="00E807B6"/>
    <w:rsid w:val="00E80FED"/>
    <w:rsid w:val="00E94B67"/>
    <w:rsid w:val="00E97D88"/>
    <w:rsid w:val="00E97DE3"/>
    <w:rsid w:val="00EA60BA"/>
    <w:rsid w:val="00EB12B1"/>
    <w:rsid w:val="00EB2453"/>
    <w:rsid w:val="00EB35B8"/>
    <w:rsid w:val="00EB4BC6"/>
    <w:rsid w:val="00EB7627"/>
    <w:rsid w:val="00EB7916"/>
    <w:rsid w:val="00ED0AC1"/>
    <w:rsid w:val="00ED1016"/>
    <w:rsid w:val="00ED3C31"/>
    <w:rsid w:val="00EE4DCA"/>
    <w:rsid w:val="00EE5CE4"/>
    <w:rsid w:val="00EE6E08"/>
    <w:rsid w:val="00EE7475"/>
    <w:rsid w:val="00EF4AC9"/>
    <w:rsid w:val="00EF669B"/>
    <w:rsid w:val="00EF6E7A"/>
    <w:rsid w:val="00EF72C1"/>
    <w:rsid w:val="00F07557"/>
    <w:rsid w:val="00F13DCC"/>
    <w:rsid w:val="00F14034"/>
    <w:rsid w:val="00F1499A"/>
    <w:rsid w:val="00F14D18"/>
    <w:rsid w:val="00F16DDB"/>
    <w:rsid w:val="00F16EDB"/>
    <w:rsid w:val="00F2318D"/>
    <w:rsid w:val="00F2361D"/>
    <w:rsid w:val="00F23E78"/>
    <w:rsid w:val="00F30889"/>
    <w:rsid w:val="00F30A97"/>
    <w:rsid w:val="00F34FA2"/>
    <w:rsid w:val="00F36F75"/>
    <w:rsid w:val="00F37902"/>
    <w:rsid w:val="00F42A6D"/>
    <w:rsid w:val="00F502D8"/>
    <w:rsid w:val="00F511C6"/>
    <w:rsid w:val="00F536D6"/>
    <w:rsid w:val="00F53EC0"/>
    <w:rsid w:val="00F56DDD"/>
    <w:rsid w:val="00F57D3B"/>
    <w:rsid w:val="00F57E7D"/>
    <w:rsid w:val="00F62AA4"/>
    <w:rsid w:val="00F63C7A"/>
    <w:rsid w:val="00F667DA"/>
    <w:rsid w:val="00F749CB"/>
    <w:rsid w:val="00F7709C"/>
    <w:rsid w:val="00F80A5F"/>
    <w:rsid w:val="00F81C9E"/>
    <w:rsid w:val="00F85321"/>
    <w:rsid w:val="00F913E8"/>
    <w:rsid w:val="00F943D2"/>
    <w:rsid w:val="00F949D4"/>
    <w:rsid w:val="00FA2736"/>
    <w:rsid w:val="00FA2AAE"/>
    <w:rsid w:val="00FA5B7D"/>
    <w:rsid w:val="00FB28F0"/>
    <w:rsid w:val="00FB3CAE"/>
    <w:rsid w:val="00FB3FE7"/>
    <w:rsid w:val="00FB61A7"/>
    <w:rsid w:val="00FB7384"/>
    <w:rsid w:val="00FB7799"/>
    <w:rsid w:val="00FC097F"/>
    <w:rsid w:val="00FD159B"/>
    <w:rsid w:val="00FD1648"/>
    <w:rsid w:val="00FD469C"/>
    <w:rsid w:val="00FE0FF9"/>
    <w:rsid w:val="00FE16C1"/>
    <w:rsid w:val="00FE39F4"/>
    <w:rsid w:val="00FE4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8D958"/>
  <w15:chartTrackingRefBased/>
  <w15:docId w15:val="{D3EBE5FC-E19E-4463-B265-D3F427AB1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B6A25"/>
    <w:pPr>
      <w:widowControl w:val="0"/>
      <w:spacing w:line="360" w:lineRule="auto"/>
      <w:jc w:val="both"/>
    </w:pPr>
    <w:rPr>
      <w:color w:val="000000" w:themeColor="text1"/>
      <w:kern w:val="2"/>
      <w:sz w:val="24"/>
      <w:szCs w:val="24"/>
    </w:rPr>
  </w:style>
  <w:style w:type="paragraph" w:styleId="10">
    <w:name w:val="heading 1"/>
    <w:basedOn w:val="a"/>
    <w:next w:val="a"/>
    <w:link w:val="11"/>
    <w:qFormat/>
    <w:rsid w:val="00BF202C"/>
    <w:pPr>
      <w:keepNext/>
      <w:keepLines/>
      <w:numPr>
        <w:numId w:val="9"/>
      </w:numPr>
      <w:spacing w:before="340" w:after="330" w:line="578" w:lineRule="auto"/>
      <w:jc w:val="center"/>
      <w:outlineLvl w:val="0"/>
    </w:pPr>
    <w:rPr>
      <w:rFonts w:eastAsia="黑体"/>
      <w:b/>
      <w:bCs/>
      <w:kern w:val="44"/>
      <w:sz w:val="32"/>
      <w:szCs w:val="44"/>
      <w:lang w:val="x-none" w:eastAsia="x-none"/>
    </w:rPr>
  </w:style>
  <w:style w:type="paragraph" w:styleId="2">
    <w:name w:val="heading 2"/>
    <w:basedOn w:val="a"/>
    <w:next w:val="a"/>
    <w:link w:val="20"/>
    <w:unhideWhenUsed/>
    <w:rsid w:val="002A541F"/>
    <w:pPr>
      <w:keepNext/>
      <w:keepLines/>
      <w:numPr>
        <w:ilvl w:val="1"/>
        <w:numId w:val="9"/>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nhideWhenUsed/>
    <w:qFormat/>
    <w:rsid w:val="00AB1F9D"/>
    <w:pPr>
      <w:numPr>
        <w:ilvl w:val="2"/>
        <w:numId w:val="9"/>
      </w:numPr>
      <w:outlineLvl w:val="2"/>
    </w:pPr>
    <w:rPr>
      <w:rFonts w:eastAsia="黑体"/>
      <w:b/>
      <w:sz w:val="28"/>
    </w:rPr>
  </w:style>
  <w:style w:type="paragraph" w:styleId="4">
    <w:name w:val="heading 4"/>
    <w:basedOn w:val="a"/>
    <w:next w:val="a"/>
    <w:link w:val="40"/>
    <w:unhideWhenUsed/>
    <w:rsid w:val="00C72746"/>
    <w:pPr>
      <w:keepNext/>
      <w:keepLines/>
      <w:numPr>
        <w:ilvl w:val="3"/>
        <w:numId w:val="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BC03A4"/>
    <w:pPr>
      <w:keepNext/>
      <w:keepLines/>
      <w:numPr>
        <w:ilvl w:val="4"/>
        <w:numId w:val="9"/>
      </w:numPr>
      <w:spacing w:before="280" w:after="290" w:line="376" w:lineRule="auto"/>
      <w:outlineLvl w:val="4"/>
    </w:pPr>
    <w:rPr>
      <w:b/>
      <w:bCs/>
      <w:sz w:val="28"/>
      <w:szCs w:val="28"/>
    </w:rPr>
  </w:style>
  <w:style w:type="paragraph" w:styleId="6">
    <w:name w:val="heading 6"/>
    <w:basedOn w:val="a"/>
    <w:next w:val="a"/>
    <w:link w:val="60"/>
    <w:semiHidden/>
    <w:unhideWhenUsed/>
    <w:qFormat/>
    <w:rsid w:val="00BC03A4"/>
    <w:pPr>
      <w:keepNext/>
      <w:keepLines/>
      <w:numPr>
        <w:ilvl w:val="5"/>
        <w:numId w:val="9"/>
      </w:numPr>
      <w:tabs>
        <w:tab w:val="num" w:pos="360"/>
      </w:tabs>
      <w:spacing w:before="240" w:after="64" w:line="320" w:lineRule="auto"/>
      <w:ind w:left="0" w:firstLine="0"/>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BC03A4"/>
    <w:pPr>
      <w:keepNext/>
      <w:keepLines/>
      <w:numPr>
        <w:ilvl w:val="6"/>
        <w:numId w:val="9"/>
      </w:numPr>
      <w:tabs>
        <w:tab w:val="num" w:pos="360"/>
      </w:tabs>
      <w:spacing w:before="240" w:after="64" w:line="320" w:lineRule="auto"/>
      <w:ind w:left="0" w:firstLine="0"/>
      <w:outlineLvl w:val="6"/>
    </w:pPr>
    <w:rPr>
      <w:b/>
      <w:bCs/>
    </w:rPr>
  </w:style>
  <w:style w:type="paragraph" w:styleId="8">
    <w:name w:val="heading 8"/>
    <w:basedOn w:val="a"/>
    <w:next w:val="a"/>
    <w:link w:val="80"/>
    <w:semiHidden/>
    <w:unhideWhenUsed/>
    <w:qFormat/>
    <w:rsid w:val="00BC03A4"/>
    <w:pPr>
      <w:keepNext/>
      <w:keepLines/>
      <w:numPr>
        <w:ilvl w:val="7"/>
        <w:numId w:val="9"/>
      </w:numPr>
      <w:tabs>
        <w:tab w:val="num" w:pos="360"/>
      </w:tabs>
      <w:spacing w:before="240" w:after="64" w:line="320" w:lineRule="auto"/>
      <w:ind w:left="0" w:firstLine="0"/>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BC03A4"/>
    <w:pPr>
      <w:keepNext/>
      <w:keepLines/>
      <w:numPr>
        <w:ilvl w:val="8"/>
        <w:numId w:val="9"/>
      </w:numPr>
      <w:tabs>
        <w:tab w:val="num" w:pos="360"/>
      </w:tabs>
      <w:spacing w:before="240" w:after="64" w:line="320" w:lineRule="auto"/>
      <w:ind w:left="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40819"/>
    <w:pPr>
      <w:pBdr>
        <w:bottom w:val="single" w:sz="6" w:space="1" w:color="auto"/>
      </w:pBdr>
      <w:tabs>
        <w:tab w:val="center" w:pos="4153"/>
        <w:tab w:val="right" w:pos="8306"/>
      </w:tabs>
      <w:snapToGrid w:val="0"/>
      <w:jc w:val="center"/>
    </w:pPr>
    <w:rPr>
      <w:sz w:val="18"/>
      <w:szCs w:val="18"/>
      <w:lang w:val="x-none" w:eastAsia="x-none"/>
    </w:rPr>
  </w:style>
  <w:style w:type="character" w:customStyle="1" w:styleId="a4">
    <w:name w:val="页眉 字符"/>
    <w:link w:val="a3"/>
    <w:rsid w:val="00840819"/>
    <w:rPr>
      <w:kern w:val="2"/>
      <w:sz w:val="18"/>
      <w:szCs w:val="18"/>
    </w:rPr>
  </w:style>
  <w:style w:type="paragraph" w:styleId="a5">
    <w:name w:val="footer"/>
    <w:basedOn w:val="a"/>
    <w:link w:val="a6"/>
    <w:uiPriority w:val="99"/>
    <w:rsid w:val="00840819"/>
    <w:pPr>
      <w:tabs>
        <w:tab w:val="center" w:pos="4153"/>
        <w:tab w:val="right" w:pos="8306"/>
      </w:tabs>
      <w:snapToGrid w:val="0"/>
      <w:jc w:val="left"/>
    </w:pPr>
    <w:rPr>
      <w:sz w:val="18"/>
      <w:szCs w:val="18"/>
      <w:lang w:val="x-none" w:eastAsia="x-none"/>
    </w:rPr>
  </w:style>
  <w:style w:type="character" w:customStyle="1" w:styleId="a6">
    <w:name w:val="页脚 字符"/>
    <w:link w:val="a5"/>
    <w:uiPriority w:val="99"/>
    <w:rsid w:val="00840819"/>
    <w:rPr>
      <w:kern w:val="2"/>
      <w:sz w:val="18"/>
      <w:szCs w:val="18"/>
    </w:rPr>
  </w:style>
  <w:style w:type="character" w:customStyle="1" w:styleId="11">
    <w:name w:val="标题 1 字符"/>
    <w:link w:val="10"/>
    <w:rsid w:val="00BF202C"/>
    <w:rPr>
      <w:rFonts w:eastAsia="黑体"/>
      <w:b/>
      <w:bCs/>
      <w:color w:val="000000" w:themeColor="text1"/>
      <w:kern w:val="44"/>
      <w:sz w:val="32"/>
      <w:szCs w:val="44"/>
      <w:lang w:val="x-none" w:eastAsia="x-none"/>
    </w:rPr>
  </w:style>
  <w:style w:type="character" w:styleId="a7">
    <w:name w:val="page number"/>
    <w:basedOn w:val="a0"/>
    <w:rsid w:val="00840819"/>
  </w:style>
  <w:style w:type="character" w:styleId="a8">
    <w:name w:val="Hyperlink"/>
    <w:uiPriority w:val="99"/>
    <w:rsid w:val="00840819"/>
    <w:rPr>
      <w:strike w:val="0"/>
      <w:dstrike w:val="0"/>
      <w:color w:val="000066"/>
      <w:u w:val="none"/>
      <w:effect w:val="none"/>
    </w:rPr>
  </w:style>
  <w:style w:type="paragraph" w:styleId="TOC1">
    <w:name w:val="toc 1"/>
    <w:basedOn w:val="a"/>
    <w:next w:val="a"/>
    <w:autoRedefine/>
    <w:uiPriority w:val="39"/>
    <w:rsid w:val="00404C1B"/>
    <w:rPr>
      <w:sz w:val="28"/>
    </w:rPr>
  </w:style>
  <w:style w:type="paragraph" w:customStyle="1" w:styleId="12">
    <w:name w:val="正文1"/>
    <w:basedOn w:val="a"/>
    <w:rsid w:val="007E7F65"/>
    <w:pPr>
      <w:ind w:firstLineChars="200" w:firstLine="420"/>
    </w:pPr>
    <w:rPr>
      <w:szCs w:val="20"/>
    </w:rPr>
  </w:style>
  <w:style w:type="paragraph" w:customStyle="1" w:styleId="21">
    <w:name w:val="标题2"/>
    <w:basedOn w:val="3"/>
    <w:next w:val="a"/>
    <w:link w:val="22"/>
    <w:rsid w:val="00572D39"/>
  </w:style>
  <w:style w:type="paragraph" w:customStyle="1" w:styleId="31">
    <w:name w:val="标题3"/>
    <w:basedOn w:val="3"/>
    <w:rsid w:val="00B95BDC"/>
    <w:pPr>
      <w:keepNext/>
      <w:keepLines/>
      <w:spacing w:before="280" w:after="290" w:line="377" w:lineRule="auto"/>
    </w:pPr>
  </w:style>
  <w:style w:type="character" w:customStyle="1" w:styleId="20">
    <w:name w:val="标题 2 字符"/>
    <w:basedOn w:val="a0"/>
    <w:link w:val="2"/>
    <w:qFormat/>
    <w:rsid w:val="002A541F"/>
    <w:rPr>
      <w:rFonts w:asciiTheme="majorHAnsi" w:eastAsia="黑体" w:hAnsiTheme="majorHAnsi" w:cstheme="majorBidi"/>
      <w:b/>
      <w:bCs/>
      <w:color w:val="000000" w:themeColor="text1"/>
      <w:kern w:val="2"/>
      <w:sz w:val="28"/>
      <w:szCs w:val="32"/>
    </w:rPr>
  </w:style>
  <w:style w:type="character" w:customStyle="1" w:styleId="22">
    <w:name w:val="标题2 字符"/>
    <w:basedOn w:val="20"/>
    <w:link w:val="21"/>
    <w:rsid w:val="00572D39"/>
    <w:rPr>
      <w:rFonts w:asciiTheme="majorHAnsi" w:eastAsia="黑体" w:hAnsiTheme="majorHAnsi" w:cstheme="majorBidi"/>
      <w:b/>
      <w:bCs w:val="0"/>
      <w:color w:val="000000" w:themeColor="text1"/>
      <w:kern w:val="2"/>
      <w:sz w:val="28"/>
      <w:szCs w:val="24"/>
    </w:rPr>
  </w:style>
  <w:style w:type="paragraph" w:styleId="a9">
    <w:name w:val="caption"/>
    <w:basedOn w:val="a"/>
    <w:next w:val="a"/>
    <w:link w:val="aa"/>
    <w:uiPriority w:val="35"/>
    <w:unhideWhenUsed/>
    <w:qFormat/>
    <w:rsid w:val="00D56766"/>
    <w:pPr>
      <w:spacing w:afterLines="100" w:after="100" w:line="240" w:lineRule="auto"/>
      <w:jc w:val="center"/>
    </w:pPr>
    <w:rPr>
      <w:rFonts w:asciiTheme="majorHAnsi" w:eastAsia="黑体" w:hAnsiTheme="majorHAnsi" w:cstheme="majorBidi"/>
      <w:sz w:val="21"/>
      <w:szCs w:val="20"/>
    </w:rPr>
  </w:style>
  <w:style w:type="character" w:customStyle="1" w:styleId="30">
    <w:name w:val="标题 3 字符"/>
    <w:basedOn w:val="a0"/>
    <w:link w:val="3"/>
    <w:rsid w:val="00AB1F9D"/>
    <w:rPr>
      <w:rFonts w:eastAsia="黑体"/>
      <w:b/>
      <w:color w:val="000000" w:themeColor="text1"/>
      <w:kern w:val="2"/>
      <w:sz w:val="28"/>
      <w:szCs w:val="24"/>
    </w:rPr>
  </w:style>
  <w:style w:type="character" w:customStyle="1" w:styleId="40">
    <w:name w:val="标题 4 字符"/>
    <w:basedOn w:val="a0"/>
    <w:link w:val="4"/>
    <w:rsid w:val="00C72746"/>
    <w:rPr>
      <w:rFonts w:asciiTheme="majorHAnsi" w:eastAsiaTheme="majorEastAsia" w:hAnsiTheme="majorHAnsi" w:cstheme="majorBidi"/>
      <w:b/>
      <w:bCs/>
      <w:color w:val="000000" w:themeColor="text1"/>
      <w:kern w:val="2"/>
      <w:sz w:val="28"/>
      <w:szCs w:val="28"/>
    </w:rPr>
  </w:style>
  <w:style w:type="paragraph" w:styleId="TOC2">
    <w:name w:val="toc 2"/>
    <w:basedOn w:val="a"/>
    <w:next w:val="a"/>
    <w:autoRedefine/>
    <w:uiPriority w:val="39"/>
    <w:rsid w:val="00684C5B"/>
    <w:pPr>
      <w:ind w:leftChars="200" w:left="420"/>
    </w:pPr>
  </w:style>
  <w:style w:type="paragraph" w:styleId="ab">
    <w:name w:val="List Paragraph"/>
    <w:basedOn w:val="a"/>
    <w:uiPriority w:val="34"/>
    <w:qFormat/>
    <w:rsid w:val="00684C5B"/>
    <w:pPr>
      <w:ind w:firstLineChars="200" w:firstLine="420"/>
    </w:pPr>
  </w:style>
  <w:style w:type="paragraph" w:customStyle="1" w:styleId="ac">
    <w:name w:val="标题四"/>
    <w:basedOn w:val="4"/>
    <w:next w:val="a"/>
    <w:link w:val="ad"/>
    <w:rsid w:val="00684C5B"/>
  </w:style>
  <w:style w:type="paragraph" w:styleId="ae">
    <w:name w:val="footnote text"/>
    <w:basedOn w:val="a"/>
    <w:link w:val="af"/>
    <w:rsid w:val="00684C5B"/>
    <w:pPr>
      <w:snapToGrid w:val="0"/>
      <w:jc w:val="left"/>
    </w:pPr>
    <w:rPr>
      <w:sz w:val="18"/>
      <w:szCs w:val="18"/>
    </w:rPr>
  </w:style>
  <w:style w:type="character" w:customStyle="1" w:styleId="af">
    <w:name w:val="脚注文本 字符"/>
    <w:basedOn w:val="a0"/>
    <w:link w:val="ae"/>
    <w:rsid w:val="00684C5B"/>
    <w:rPr>
      <w:kern w:val="2"/>
      <w:sz w:val="18"/>
      <w:szCs w:val="18"/>
    </w:rPr>
  </w:style>
  <w:style w:type="character" w:customStyle="1" w:styleId="ad">
    <w:name w:val="标题四 字符"/>
    <w:basedOn w:val="40"/>
    <w:link w:val="ac"/>
    <w:rsid w:val="00684C5B"/>
    <w:rPr>
      <w:rFonts w:asciiTheme="majorHAnsi" w:eastAsiaTheme="majorEastAsia" w:hAnsiTheme="majorHAnsi" w:cstheme="majorBidi"/>
      <w:b/>
      <w:bCs/>
      <w:color w:val="000000" w:themeColor="text1"/>
      <w:kern w:val="2"/>
      <w:sz w:val="28"/>
      <w:szCs w:val="28"/>
    </w:rPr>
  </w:style>
  <w:style w:type="character" w:styleId="af0">
    <w:name w:val="footnote reference"/>
    <w:basedOn w:val="a0"/>
    <w:rsid w:val="00684C5B"/>
    <w:rPr>
      <w:vertAlign w:val="superscript"/>
    </w:rPr>
  </w:style>
  <w:style w:type="paragraph" w:customStyle="1" w:styleId="41">
    <w:name w:val="标题4"/>
    <w:basedOn w:val="4"/>
    <w:next w:val="a"/>
    <w:qFormat/>
    <w:rsid w:val="00AB1F9D"/>
    <w:pPr>
      <w:spacing w:line="377" w:lineRule="auto"/>
      <w:ind w:left="862" w:hanging="862"/>
    </w:pPr>
    <w:rPr>
      <w:rFonts w:ascii="Times New Roman" w:eastAsia="黑体" w:hAnsi="Times New Roman"/>
      <w:sz w:val="24"/>
    </w:rPr>
  </w:style>
  <w:style w:type="paragraph" w:styleId="TOC3">
    <w:name w:val="toc 3"/>
    <w:basedOn w:val="a"/>
    <w:next w:val="a"/>
    <w:autoRedefine/>
    <w:uiPriority w:val="39"/>
    <w:rsid w:val="00684C5B"/>
    <w:pPr>
      <w:ind w:leftChars="400" w:left="840"/>
    </w:pPr>
  </w:style>
  <w:style w:type="character" w:styleId="af1">
    <w:name w:val="Placeholder Text"/>
    <w:basedOn w:val="a0"/>
    <w:uiPriority w:val="99"/>
    <w:unhideWhenUsed/>
    <w:rsid w:val="00C25F9D"/>
    <w:rPr>
      <w:color w:val="808080"/>
    </w:rPr>
  </w:style>
  <w:style w:type="paragraph" w:styleId="af2">
    <w:name w:val="Normal (Web)"/>
    <w:basedOn w:val="a"/>
    <w:uiPriority w:val="99"/>
    <w:unhideWhenUsed/>
    <w:rsid w:val="00F536D6"/>
    <w:pPr>
      <w:widowControl/>
      <w:spacing w:before="100" w:beforeAutospacing="1" w:after="100" w:afterAutospacing="1"/>
      <w:jc w:val="left"/>
    </w:pPr>
    <w:rPr>
      <w:rFonts w:ascii="宋体" w:hAnsi="宋体" w:cs="宋体"/>
      <w:kern w:val="0"/>
    </w:rPr>
  </w:style>
  <w:style w:type="paragraph" w:styleId="af3">
    <w:name w:val="endnote text"/>
    <w:basedOn w:val="a"/>
    <w:link w:val="af4"/>
    <w:rsid w:val="00F07557"/>
    <w:pPr>
      <w:snapToGrid w:val="0"/>
      <w:jc w:val="left"/>
    </w:pPr>
  </w:style>
  <w:style w:type="character" w:customStyle="1" w:styleId="af4">
    <w:name w:val="尾注文本 字符"/>
    <w:basedOn w:val="a0"/>
    <w:link w:val="af3"/>
    <w:rsid w:val="00F07557"/>
    <w:rPr>
      <w:kern w:val="2"/>
      <w:sz w:val="24"/>
      <w:szCs w:val="24"/>
    </w:rPr>
  </w:style>
  <w:style w:type="character" w:styleId="af5">
    <w:name w:val="endnote reference"/>
    <w:basedOn w:val="a0"/>
    <w:rsid w:val="00F07557"/>
    <w:rPr>
      <w:vertAlign w:val="superscript"/>
    </w:rPr>
  </w:style>
  <w:style w:type="character" w:styleId="af6">
    <w:name w:val="annotation reference"/>
    <w:basedOn w:val="a0"/>
    <w:rsid w:val="006765D7"/>
    <w:rPr>
      <w:sz w:val="21"/>
      <w:szCs w:val="21"/>
    </w:rPr>
  </w:style>
  <w:style w:type="paragraph" w:styleId="af7">
    <w:name w:val="annotation text"/>
    <w:basedOn w:val="a"/>
    <w:link w:val="af8"/>
    <w:rsid w:val="006765D7"/>
    <w:pPr>
      <w:jc w:val="left"/>
    </w:pPr>
  </w:style>
  <w:style w:type="character" w:customStyle="1" w:styleId="af8">
    <w:name w:val="批注文字 字符"/>
    <w:basedOn w:val="a0"/>
    <w:link w:val="af7"/>
    <w:rsid w:val="006765D7"/>
    <w:rPr>
      <w:color w:val="000000" w:themeColor="text1"/>
      <w:kern w:val="2"/>
      <w:sz w:val="24"/>
      <w:szCs w:val="24"/>
    </w:rPr>
  </w:style>
  <w:style w:type="paragraph" w:styleId="af9">
    <w:name w:val="annotation subject"/>
    <w:basedOn w:val="af7"/>
    <w:next w:val="af7"/>
    <w:link w:val="afa"/>
    <w:semiHidden/>
    <w:unhideWhenUsed/>
    <w:rsid w:val="006765D7"/>
    <w:rPr>
      <w:b/>
      <w:bCs/>
    </w:rPr>
  </w:style>
  <w:style w:type="character" w:customStyle="1" w:styleId="afa">
    <w:name w:val="批注主题 字符"/>
    <w:basedOn w:val="af8"/>
    <w:link w:val="af9"/>
    <w:semiHidden/>
    <w:rsid w:val="006765D7"/>
    <w:rPr>
      <w:b/>
      <w:bCs/>
      <w:color w:val="000000" w:themeColor="text1"/>
      <w:kern w:val="2"/>
      <w:sz w:val="24"/>
      <w:szCs w:val="24"/>
    </w:rPr>
  </w:style>
  <w:style w:type="character" w:styleId="afb">
    <w:name w:val="Strong"/>
    <w:basedOn w:val="a0"/>
    <w:qFormat/>
    <w:rsid w:val="00496501"/>
    <w:rPr>
      <w:b/>
      <w:bCs/>
    </w:rPr>
  </w:style>
  <w:style w:type="table" w:styleId="afc">
    <w:name w:val="Table Grid"/>
    <w:basedOn w:val="a1"/>
    <w:rsid w:val="004965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d">
    <w:name w:val="Grid Table Light"/>
    <w:basedOn w:val="a1"/>
    <w:uiPriority w:val="40"/>
    <w:rsid w:val="004965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4965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49650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49650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1">
    <w:name w:val="Plain Table 5"/>
    <w:basedOn w:val="a1"/>
    <w:uiPriority w:val="45"/>
    <w:rsid w:val="0049650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49650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49650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50">
    <w:name w:val="标题 5 字符"/>
    <w:basedOn w:val="a0"/>
    <w:link w:val="5"/>
    <w:rsid w:val="00BC03A4"/>
    <w:rPr>
      <w:b/>
      <w:bCs/>
      <w:color w:val="000000" w:themeColor="text1"/>
      <w:kern w:val="2"/>
      <w:sz w:val="28"/>
      <w:szCs w:val="28"/>
    </w:rPr>
  </w:style>
  <w:style w:type="character" w:customStyle="1" w:styleId="60">
    <w:name w:val="标题 6 字符"/>
    <w:basedOn w:val="a0"/>
    <w:link w:val="6"/>
    <w:semiHidden/>
    <w:rsid w:val="00BC03A4"/>
    <w:rPr>
      <w:rFonts w:asciiTheme="majorHAnsi" w:eastAsiaTheme="majorEastAsia" w:hAnsiTheme="majorHAnsi" w:cstheme="majorBidi"/>
      <w:b/>
      <w:bCs/>
      <w:color w:val="000000" w:themeColor="text1"/>
      <w:kern w:val="2"/>
      <w:sz w:val="24"/>
      <w:szCs w:val="24"/>
    </w:rPr>
  </w:style>
  <w:style w:type="character" w:customStyle="1" w:styleId="70">
    <w:name w:val="标题 7 字符"/>
    <w:basedOn w:val="a0"/>
    <w:link w:val="7"/>
    <w:semiHidden/>
    <w:rsid w:val="00BC03A4"/>
    <w:rPr>
      <w:b/>
      <w:bCs/>
      <w:color w:val="000000" w:themeColor="text1"/>
      <w:kern w:val="2"/>
      <w:sz w:val="24"/>
      <w:szCs w:val="24"/>
    </w:rPr>
  </w:style>
  <w:style w:type="character" w:customStyle="1" w:styleId="80">
    <w:name w:val="标题 8 字符"/>
    <w:basedOn w:val="a0"/>
    <w:link w:val="8"/>
    <w:semiHidden/>
    <w:rsid w:val="00BC03A4"/>
    <w:rPr>
      <w:rFonts w:asciiTheme="majorHAnsi" w:eastAsiaTheme="majorEastAsia" w:hAnsiTheme="majorHAnsi" w:cstheme="majorBidi"/>
      <w:color w:val="000000" w:themeColor="text1"/>
      <w:kern w:val="2"/>
      <w:sz w:val="24"/>
      <w:szCs w:val="24"/>
    </w:rPr>
  </w:style>
  <w:style w:type="character" w:customStyle="1" w:styleId="90">
    <w:name w:val="标题 9 字符"/>
    <w:basedOn w:val="a0"/>
    <w:link w:val="9"/>
    <w:semiHidden/>
    <w:rsid w:val="00BC03A4"/>
    <w:rPr>
      <w:rFonts w:asciiTheme="majorHAnsi" w:eastAsiaTheme="majorEastAsia" w:hAnsiTheme="majorHAnsi" w:cstheme="majorBidi"/>
      <w:color w:val="000000" w:themeColor="text1"/>
      <w:kern w:val="2"/>
      <w:sz w:val="21"/>
      <w:szCs w:val="21"/>
    </w:rPr>
  </w:style>
  <w:style w:type="paragraph" w:styleId="afe">
    <w:name w:val="Title"/>
    <w:basedOn w:val="a"/>
    <w:next w:val="a"/>
    <w:link w:val="aff"/>
    <w:qFormat/>
    <w:rsid w:val="00B00751"/>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rsid w:val="00B00751"/>
    <w:rPr>
      <w:rFonts w:asciiTheme="majorHAnsi" w:eastAsiaTheme="majorEastAsia" w:hAnsiTheme="majorHAnsi" w:cstheme="majorBidi"/>
      <w:b/>
      <w:bCs/>
      <w:color w:val="000000" w:themeColor="text1"/>
      <w:kern w:val="2"/>
      <w:sz w:val="32"/>
      <w:szCs w:val="32"/>
    </w:rPr>
  </w:style>
  <w:style w:type="numbering" w:customStyle="1" w:styleId="1">
    <w:name w:val="样式1"/>
    <w:uiPriority w:val="99"/>
    <w:rsid w:val="00EF4AC9"/>
    <w:pPr>
      <w:numPr>
        <w:numId w:val="9"/>
      </w:numPr>
    </w:pPr>
  </w:style>
  <w:style w:type="paragraph" w:styleId="aff0">
    <w:name w:val="Intense Quote"/>
    <w:basedOn w:val="a"/>
    <w:next w:val="a"/>
    <w:link w:val="aff1"/>
    <w:uiPriority w:val="60"/>
    <w:qFormat/>
    <w:rsid w:val="008A25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f1">
    <w:name w:val="明显引用 字符"/>
    <w:basedOn w:val="a0"/>
    <w:link w:val="aff0"/>
    <w:uiPriority w:val="60"/>
    <w:rsid w:val="008A25D6"/>
    <w:rPr>
      <w:i/>
      <w:iCs/>
      <w:color w:val="5B9BD5" w:themeColor="accent1"/>
      <w:kern w:val="2"/>
      <w:sz w:val="24"/>
      <w:szCs w:val="24"/>
    </w:rPr>
  </w:style>
  <w:style w:type="paragraph" w:customStyle="1" w:styleId="2-">
    <w:name w:val="标题 2-"/>
    <w:basedOn w:val="2"/>
    <w:link w:val="2-0"/>
    <w:autoRedefine/>
    <w:qFormat/>
    <w:rsid w:val="00186ECD"/>
    <w:pPr>
      <w:spacing w:line="415" w:lineRule="auto"/>
      <w:ind w:left="0" w:firstLine="0"/>
    </w:pPr>
    <w:rPr>
      <w:rFonts w:ascii="Times New Roman" w:hAnsi="Times New Roman"/>
    </w:rPr>
  </w:style>
  <w:style w:type="character" w:customStyle="1" w:styleId="2-0">
    <w:name w:val="标题 2- 字符"/>
    <w:basedOn w:val="20"/>
    <w:link w:val="2-"/>
    <w:rsid w:val="00186ECD"/>
    <w:rPr>
      <w:rFonts w:asciiTheme="majorHAnsi" w:eastAsia="黑体" w:hAnsiTheme="majorHAnsi" w:cstheme="majorBidi"/>
      <w:b/>
      <w:bCs/>
      <w:color w:val="000000" w:themeColor="text1"/>
      <w:kern w:val="2"/>
      <w:sz w:val="28"/>
      <w:szCs w:val="32"/>
    </w:rPr>
  </w:style>
  <w:style w:type="character" w:styleId="aff2">
    <w:name w:val="Emphasis"/>
    <w:basedOn w:val="a0"/>
    <w:uiPriority w:val="20"/>
    <w:qFormat/>
    <w:rsid w:val="00251D52"/>
    <w:rPr>
      <w:i/>
      <w:iCs/>
    </w:rPr>
  </w:style>
  <w:style w:type="character" w:customStyle="1" w:styleId="skip">
    <w:name w:val="skip"/>
    <w:basedOn w:val="a0"/>
    <w:rsid w:val="00514411"/>
  </w:style>
  <w:style w:type="paragraph" w:customStyle="1" w:styleId="aff3">
    <w:name w:val="图"/>
    <w:basedOn w:val="a9"/>
    <w:next w:val="a9"/>
    <w:link w:val="aff4"/>
    <w:qFormat/>
    <w:rsid w:val="00583A00"/>
    <w:pPr>
      <w:keepNext/>
      <w:spacing w:beforeLines="50" w:before="156" w:afterLines="0" w:after="0"/>
    </w:pPr>
    <w:rPr>
      <w:noProof/>
    </w:rPr>
  </w:style>
  <w:style w:type="character" w:customStyle="1" w:styleId="aa">
    <w:name w:val="题注 字符"/>
    <w:basedOn w:val="a0"/>
    <w:link w:val="a9"/>
    <w:uiPriority w:val="35"/>
    <w:rsid w:val="00D56766"/>
    <w:rPr>
      <w:rFonts w:asciiTheme="majorHAnsi" w:eastAsia="黑体" w:hAnsiTheme="majorHAnsi" w:cstheme="majorBidi"/>
      <w:color w:val="000000" w:themeColor="text1"/>
      <w:kern w:val="2"/>
      <w:sz w:val="21"/>
    </w:rPr>
  </w:style>
  <w:style w:type="character" w:customStyle="1" w:styleId="aff4">
    <w:name w:val="图 字符"/>
    <w:basedOn w:val="aa"/>
    <w:link w:val="aff3"/>
    <w:rsid w:val="00583A00"/>
    <w:rPr>
      <w:rFonts w:asciiTheme="majorHAnsi" w:eastAsia="黑体" w:hAnsiTheme="majorHAnsi" w:cstheme="majorBidi"/>
      <w:noProof/>
      <w:color w:val="000000" w:themeColor="text1"/>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989">
      <w:bodyDiv w:val="1"/>
      <w:marLeft w:val="0"/>
      <w:marRight w:val="0"/>
      <w:marTop w:val="0"/>
      <w:marBottom w:val="0"/>
      <w:divBdr>
        <w:top w:val="none" w:sz="0" w:space="0" w:color="auto"/>
        <w:left w:val="none" w:sz="0" w:space="0" w:color="auto"/>
        <w:bottom w:val="none" w:sz="0" w:space="0" w:color="auto"/>
        <w:right w:val="none" w:sz="0" w:space="0" w:color="auto"/>
      </w:divBdr>
    </w:div>
    <w:div w:id="26760517">
      <w:bodyDiv w:val="1"/>
      <w:marLeft w:val="0"/>
      <w:marRight w:val="0"/>
      <w:marTop w:val="0"/>
      <w:marBottom w:val="0"/>
      <w:divBdr>
        <w:top w:val="none" w:sz="0" w:space="0" w:color="auto"/>
        <w:left w:val="none" w:sz="0" w:space="0" w:color="auto"/>
        <w:bottom w:val="none" w:sz="0" w:space="0" w:color="auto"/>
        <w:right w:val="none" w:sz="0" w:space="0" w:color="auto"/>
      </w:divBdr>
      <w:divsChild>
        <w:div w:id="1130123795">
          <w:marLeft w:val="0"/>
          <w:marRight w:val="0"/>
          <w:marTop w:val="0"/>
          <w:marBottom w:val="0"/>
          <w:divBdr>
            <w:top w:val="none" w:sz="0" w:space="0" w:color="auto"/>
            <w:left w:val="none" w:sz="0" w:space="0" w:color="auto"/>
            <w:bottom w:val="none" w:sz="0" w:space="0" w:color="auto"/>
            <w:right w:val="none" w:sz="0" w:space="0" w:color="auto"/>
          </w:divBdr>
        </w:div>
        <w:div w:id="1365250428">
          <w:marLeft w:val="0"/>
          <w:marRight w:val="0"/>
          <w:marTop w:val="0"/>
          <w:marBottom w:val="0"/>
          <w:divBdr>
            <w:top w:val="none" w:sz="0" w:space="0" w:color="auto"/>
            <w:left w:val="none" w:sz="0" w:space="0" w:color="auto"/>
            <w:bottom w:val="none" w:sz="0" w:space="0" w:color="auto"/>
            <w:right w:val="none" w:sz="0" w:space="0" w:color="auto"/>
          </w:divBdr>
        </w:div>
        <w:div w:id="1065956983">
          <w:marLeft w:val="0"/>
          <w:marRight w:val="0"/>
          <w:marTop w:val="0"/>
          <w:marBottom w:val="0"/>
          <w:divBdr>
            <w:top w:val="none" w:sz="0" w:space="0" w:color="auto"/>
            <w:left w:val="none" w:sz="0" w:space="0" w:color="auto"/>
            <w:bottom w:val="none" w:sz="0" w:space="0" w:color="auto"/>
            <w:right w:val="none" w:sz="0" w:space="0" w:color="auto"/>
          </w:divBdr>
        </w:div>
        <w:div w:id="2069717231">
          <w:marLeft w:val="0"/>
          <w:marRight w:val="0"/>
          <w:marTop w:val="0"/>
          <w:marBottom w:val="0"/>
          <w:divBdr>
            <w:top w:val="none" w:sz="0" w:space="0" w:color="auto"/>
            <w:left w:val="none" w:sz="0" w:space="0" w:color="auto"/>
            <w:bottom w:val="none" w:sz="0" w:space="0" w:color="auto"/>
            <w:right w:val="none" w:sz="0" w:space="0" w:color="auto"/>
          </w:divBdr>
        </w:div>
      </w:divsChild>
    </w:div>
    <w:div w:id="39667425">
      <w:bodyDiv w:val="1"/>
      <w:marLeft w:val="0"/>
      <w:marRight w:val="0"/>
      <w:marTop w:val="0"/>
      <w:marBottom w:val="0"/>
      <w:divBdr>
        <w:top w:val="none" w:sz="0" w:space="0" w:color="auto"/>
        <w:left w:val="none" w:sz="0" w:space="0" w:color="auto"/>
        <w:bottom w:val="none" w:sz="0" w:space="0" w:color="auto"/>
        <w:right w:val="none" w:sz="0" w:space="0" w:color="auto"/>
      </w:divBdr>
      <w:divsChild>
        <w:div w:id="16391126">
          <w:marLeft w:val="446"/>
          <w:marRight w:val="0"/>
          <w:marTop w:val="0"/>
          <w:marBottom w:val="0"/>
          <w:divBdr>
            <w:top w:val="none" w:sz="0" w:space="0" w:color="auto"/>
            <w:left w:val="none" w:sz="0" w:space="0" w:color="auto"/>
            <w:bottom w:val="none" w:sz="0" w:space="0" w:color="auto"/>
            <w:right w:val="none" w:sz="0" w:space="0" w:color="auto"/>
          </w:divBdr>
        </w:div>
      </w:divsChild>
    </w:div>
    <w:div w:id="80299953">
      <w:bodyDiv w:val="1"/>
      <w:marLeft w:val="0"/>
      <w:marRight w:val="0"/>
      <w:marTop w:val="0"/>
      <w:marBottom w:val="0"/>
      <w:divBdr>
        <w:top w:val="none" w:sz="0" w:space="0" w:color="auto"/>
        <w:left w:val="none" w:sz="0" w:space="0" w:color="auto"/>
        <w:bottom w:val="none" w:sz="0" w:space="0" w:color="auto"/>
        <w:right w:val="none" w:sz="0" w:space="0" w:color="auto"/>
      </w:divBdr>
      <w:divsChild>
        <w:div w:id="1682735028">
          <w:marLeft w:val="0"/>
          <w:marRight w:val="0"/>
          <w:marTop w:val="0"/>
          <w:marBottom w:val="0"/>
          <w:divBdr>
            <w:top w:val="none" w:sz="0" w:space="0" w:color="auto"/>
            <w:left w:val="none" w:sz="0" w:space="0" w:color="auto"/>
            <w:bottom w:val="none" w:sz="0" w:space="0" w:color="auto"/>
            <w:right w:val="none" w:sz="0" w:space="0" w:color="auto"/>
          </w:divBdr>
        </w:div>
        <w:div w:id="1136727810">
          <w:marLeft w:val="0"/>
          <w:marRight w:val="0"/>
          <w:marTop w:val="0"/>
          <w:marBottom w:val="0"/>
          <w:divBdr>
            <w:top w:val="none" w:sz="0" w:space="0" w:color="auto"/>
            <w:left w:val="none" w:sz="0" w:space="0" w:color="auto"/>
            <w:bottom w:val="none" w:sz="0" w:space="0" w:color="auto"/>
            <w:right w:val="none" w:sz="0" w:space="0" w:color="auto"/>
          </w:divBdr>
        </w:div>
        <w:div w:id="939143160">
          <w:marLeft w:val="0"/>
          <w:marRight w:val="0"/>
          <w:marTop w:val="0"/>
          <w:marBottom w:val="0"/>
          <w:divBdr>
            <w:top w:val="none" w:sz="0" w:space="0" w:color="auto"/>
            <w:left w:val="none" w:sz="0" w:space="0" w:color="auto"/>
            <w:bottom w:val="none" w:sz="0" w:space="0" w:color="auto"/>
            <w:right w:val="none" w:sz="0" w:space="0" w:color="auto"/>
          </w:divBdr>
        </w:div>
        <w:div w:id="1180117381">
          <w:marLeft w:val="0"/>
          <w:marRight w:val="0"/>
          <w:marTop w:val="0"/>
          <w:marBottom w:val="0"/>
          <w:divBdr>
            <w:top w:val="none" w:sz="0" w:space="0" w:color="auto"/>
            <w:left w:val="none" w:sz="0" w:space="0" w:color="auto"/>
            <w:bottom w:val="none" w:sz="0" w:space="0" w:color="auto"/>
            <w:right w:val="none" w:sz="0" w:space="0" w:color="auto"/>
          </w:divBdr>
        </w:div>
      </w:divsChild>
    </w:div>
    <w:div w:id="115834866">
      <w:bodyDiv w:val="1"/>
      <w:marLeft w:val="0"/>
      <w:marRight w:val="0"/>
      <w:marTop w:val="0"/>
      <w:marBottom w:val="0"/>
      <w:divBdr>
        <w:top w:val="none" w:sz="0" w:space="0" w:color="auto"/>
        <w:left w:val="none" w:sz="0" w:space="0" w:color="auto"/>
        <w:bottom w:val="none" w:sz="0" w:space="0" w:color="auto"/>
        <w:right w:val="none" w:sz="0" w:space="0" w:color="auto"/>
      </w:divBdr>
      <w:divsChild>
        <w:div w:id="796414781">
          <w:marLeft w:val="0"/>
          <w:marRight w:val="0"/>
          <w:marTop w:val="0"/>
          <w:marBottom w:val="0"/>
          <w:divBdr>
            <w:top w:val="none" w:sz="0" w:space="0" w:color="auto"/>
            <w:left w:val="none" w:sz="0" w:space="0" w:color="auto"/>
            <w:bottom w:val="none" w:sz="0" w:space="0" w:color="auto"/>
            <w:right w:val="none" w:sz="0" w:space="0" w:color="auto"/>
          </w:divBdr>
        </w:div>
        <w:div w:id="1636250060">
          <w:marLeft w:val="0"/>
          <w:marRight w:val="0"/>
          <w:marTop w:val="0"/>
          <w:marBottom w:val="0"/>
          <w:divBdr>
            <w:top w:val="none" w:sz="0" w:space="0" w:color="auto"/>
            <w:left w:val="none" w:sz="0" w:space="0" w:color="auto"/>
            <w:bottom w:val="none" w:sz="0" w:space="0" w:color="auto"/>
            <w:right w:val="none" w:sz="0" w:space="0" w:color="auto"/>
          </w:divBdr>
        </w:div>
        <w:div w:id="30687166">
          <w:marLeft w:val="0"/>
          <w:marRight w:val="0"/>
          <w:marTop w:val="0"/>
          <w:marBottom w:val="0"/>
          <w:divBdr>
            <w:top w:val="none" w:sz="0" w:space="0" w:color="auto"/>
            <w:left w:val="none" w:sz="0" w:space="0" w:color="auto"/>
            <w:bottom w:val="none" w:sz="0" w:space="0" w:color="auto"/>
            <w:right w:val="none" w:sz="0" w:space="0" w:color="auto"/>
          </w:divBdr>
        </w:div>
        <w:div w:id="1749106992">
          <w:marLeft w:val="0"/>
          <w:marRight w:val="0"/>
          <w:marTop w:val="0"/>
          <w:marBottom w:val="0"/>
          <w:divBdr>
            <w:top w:val="none" w:sz="0" w:space="0" w:color="auto"/>
            <w:left w:val="none" w:sz="0" w:space="0" w:color="auto"/>
            <w:bottom w:val="none" w:sz="0" w:space="0" w:color="auto"/>
            <w:right w:val="none" w:sz="0" w:space="0" w:color="auto"/>
          </w:divBdr>
        </w:div>
      </w:divsChild>
    </w:div>
    <w:div w:id="117382982">
      <w:bodyDiv w:val="1"/>
      <w:marLeft w:val="0"/>
      <w:marRight w:val="0"/>
      <w:marTop w:val="0"/>
      <w:marBottom w:val="0"/>
      <w:divBdr>
        <w:top w:val="none" w:sz="0" w:space="0" w:color="auto"/>
        <w:left w:val="none" w:sz="0" w:space="0" w:color="auto"/>
        <w:bottom w:val="none" w:sz="0" w:space="0" w:color="auto"/>
        <w:right w:val="none" w:sz="0" w:space="0" w:color="auto"/>
      </w:divBdr>
      <w:divsChild>
        <w:div w:id="302275163">
          <w:marLeft w:val="0"/>
          <w:marRight w:val="0"/>
          <w:marTop w:val="0"/>
          <w:marBottom w:val="0"/>
          <w:divBdr>
            <w:top w:val="none" w:sz="0" w:space="0" w:color="auto"/>
            <w:left w:val="none" w:sz="0" w:space="0" w:color="auto"/>
            <w:bottom w:val="none" w:sz="0" w:space="0" w:color="auto"/>
            <w:right w:val="none" w:sz="0" w:space="0" w:color="auto"/>
          </w:divBdr>
        </w:div>
        <w:div w:id="1918899350">
          <w:marLeft w:val="0"/>
          <w:marRight w:val="0"/>
          <w:marTop w:val="0"/>
          <w:marBottom w:val="0"/>
          <w:divBdr>
            <w:top w:val="none" w:sz="0" w:space="0" w:color="auto"/>
            <w:left w:val="none" w:sz="0" w:space="0" w:color="auto"/>
            <w:bottom w:val="none" w:sz="0" w:space="0" w:color="auto"/>
            <w:right w:val="none" w:sz="0" w:space="0" w:color="auto"/>
          </w:divBdr>
        </w:div>
        <w:div w:id="1599630494">
          <w:marLeft w:val="0"/>
          <w:marRight w:val="0"/>
          <w:marTop w:val="0"/>
          <w:marBottom w:val="0"/>
          <w:divBdr>
            <w:top w:val="none" w:sz="0" w:space="0" w:color="auto"/>
            <w:left w:val="none" w:sz="0" w:space="0" w:color="auto"/>
            <w:bottom w:val="none" w:sz="0" w:space="0" w:color="auto"/>
            <w:right w:val="none" w:sz="0" w:space="0" w:color="auto"/>
          </w:divBdr>
        </w:div>
        <w:div w:id="321206245">
          <w:marLeft w:val="0"/>
          <w:marRight w:val="0"/>
          <w:marTop w:val="0"/>
          <w:marBottom w:val="0"/>
          <w:divBdr>
            <w:top w:val="none" w:sz="0" w:space="0" w:color="auto"/>
            <w:left w:val="none" w:sz="0" w:space="0" w:color="auto"/>
            <w:bottom w:val="none" w:sz="0" w:space="0" w:color="auto"/>
            <w:right w:val="none" w:sz="0" w:space="0" w:color="auto"/>
          </w:divBdr>
        </w:div>
        <w:div w:id="1417438490">
          <w:marLeft w:val="0"/>
          <w:marRight w:val="0"/>
          <w:marTop w:val="0"/>
          <w:marBottom w:val="0"/>
          <w:divBdr>
            <w:top w:val="none" w:sz="0" w:space="0" w:color="auto"/>
            <w:left w:val="none" w:sz="0" w:space="0" w:color="auto"/>
            <w:bottom w:val="none" w:sz="0" w:space="0" w:color="auto"/>
            <w:right w:val="none" w:sz="0" w:space="0" w:color="auto"/>
          </w:divBdr>
        </w:div>
      </w:divsChild>
    </w:div>
    <w:div w:id="139461279">
      <w:bodyDiv w:val="1"/>
      <w:marLeft w:val="0"/>
      <w:marRight w:val="0"/>
      <w:marTop w:val="0"/>
      <w:marBottom w:val="0"/>
      <w:divBdr>
        <w:top w:val="none" w:sz="0" w:space="0" w:color="auto"/>
        <w:left w:val="none" w:sz="0" w:space="0" w:color="auto"/>
        <w:bottom w:val="none" w:sz="0" w:space="0" w:color="auto"/>
        <w:right w:val="none" w:sz="0" w:space="0" w:color="auto"/>
      </w:divBdr>
      <w:divsChild>
        <w:div w:id="1687557027">
          <w:marLeft w:val="0"/>
          <w:marRight w:val="0"/>
          <w:marTop w:val="0"/>
          <w:marBottom w:val="0"/>
          <w:divBdr>
            <w:top w:val="none" w:sz="0" w:space="0" w:color="auto"/>
            <w:left w:val="none" w:sz="0" w:space="0" w:color="auto"/>
            <w:bottom w:val="none" w:sz="0" w:space="0" w:color="auto"/>
            <w:right w:val="none" w:sz="0" w:space="0" w:color="auto"/>
          </w:divBdr>
        </w:div>
        <w:div w:id="1764959545">
          <w:marLeft w:val="0"/>
          <w:marRight w:val="0"/>
          <w:marTop w:val="0"/>
          <w:marBottom w:val="0"/>
          <w:divBdr>
            <w:top w:val="none" w:sz="0" w:space="0" w:color="auto"/>
            <w:left w:val="none" w:sz="0" w:space="0" w:color="auto"/>
            <w:bottom w:val="none" w:sz="0" w:space="0" w:color="auto"/>
            <w:right w:val="none" w:sz="0" w:space="0" w:color="auto"/>
          </w:divBdr>
        </w:div>
        <w:div w:id="11886727">
          <w:marLeft w:val="0"/>
          <w:marRight w:val="0"/>
          <w:marTop w:val="0"/>
          <w:marBottom w:val="0"/>
          <w:divBdr>
            <w:top w:val="none" w:sz="0" w:space="0" w:color="auto"/>
            <w:left w:val="none" w:sz="0" w:space="0" w:color="auto"/>
            <w:bottom w:val="none" w:sz="0" w:space="0" w:color="auto"/>
            <w:right w:val="none" w:sz="0" w:space="0" w:color="auto"/>
          </w:divBdr>
        </w:div>
        <w:div w:id="1009988339">
          <w:marLeft w:val="0"/>
          <w:marRight w:val="0"/>
          <w:marTop w:val="0"/>
          <w:marBottom w:val="0"/>
          <w:divBdr>
            <w:top w:val="none" w:sz="0" w:space="0" w:color="auto"/>
            <w:left w:val="none" w:sz="0" w:space="0" w:color="auto"/>
            <w:bottom w:val="none" w:sz="0" w:space="0" w:color="auto"/>
            <w:right w:val="none" w:sz="0" w:space="0" w:color="auto"/>
          </w:divBdr>
        </w:div>
        <w:div w:id="733312354">
          <w:marLeft w:val="0"/>
          <w:marRight w:val="0"/>
          <w:marTop w:val="0"/>
          <w:marBottom w:val="0"/>
          <w:divBdr>
            <w:top w:val="none" w:sz="0" w:space="0" w:color="auto"/>
            <w:left w:val="none" w:sz="0" w:space="0" w:color="auto"/>
            <w:bottom w:val="none" w:sz="0" w:space="0" w:color="auto"/>
            <w:right w:val="none" w:sz="0" w:space="0" w:color="auto"/>
          </w:divBdr>
        </w:div>
        <w:div w:id="1426658596">
          <w:marLeft w:val="0"/>
          <w:marRight w:val="0"/>
          <w:marTop w:val="0"/>
          <w:marBottom w:val="0"/>
          <w:divBdr>
            <w:top w:val="none" w:sz="0" w:space="0" w:color="auto"/>
            <w:left w:val="none" w:sz="0" w:space="0" w:color="auto"/>
            <w:bottom w:val="none" w:sz="0" w:space="0" w:color="auto"/>
            <w:right w:val="none" w:sz="0" w:space="0" w:color="auto"/>
          </w:divBdr>
        </w:div>
        <w:div w:id="251012647">
          <w:marLeft w:val="0"/>
          <w:marRight w:val="0"/>
          <w:marTop w:val="0"/>
          <w:marBottom w:val="0"/>
          <w:divBdr>
            <w:top w:val="none" w:sz="0" w:space="0" w:color="auto"/>
            <w:left w:val="none" w:sz="0" w:space="0" w:color="auto"/>
            <w:bottom w:val="none" w:sz="0" w:space="0" w:color="auto"/>
            <w:right w:val="none" w:sz="0" w:space="0" w:color="auto"/>
          </w:divBdr>
        </w:div>
        <w:div w:id="1270625791">
          <w:marLeft w:val="0"/>
          <w:marRight w:val="0"/>
          <w:marTop w:val="0"/>
          <w:marBottom w:val="0"/>
          <w:divBdr>
            <w:top w:val="none" w:sz="0" w:space="0" w:color="auto"/>
            <w:left w:val="none" w:sz="0" w:space="0" w:color="auto"/>
            <w:bottom w:val="none" w:sz="0" w:space="0" w:color="auto"/>
            <w:right w:val="none" w:sz="0" w:space="0" w:color="auto"/>
          </w:divBdr>
        </w:div>
        <w:div w:id="290794147">
          <w:marLeft w:val="0"/>
          <w:marRight w:val="0"/>
          <w:marTop w:val="0"/>
          <w:marBottom w:val="0"/>
          <w:divBdr>
            <w:top w:val="none" w:sz="0" w:space="0" w:color="auto"/>
            <w:left w:val="none" w:sz="0" w:space="0" w:color="auto"/>
            <w:bottom w:val="none" w:sz="0" w:space="0" w:color="auto"/>
            <w:right w:val="none" w:sz="0" w:space="0" w:color="auto"/>
          </w:divBdr>
        </w:div>
        <w:div w:id="899561918">
          <w:marLeft w:val="0"/>
          <w:marRight w:val="0"/>
          <w:marTop w:val="0"/>
          <w:marBottom w:val="0"/>
          <w:divBdr>
            <w:top w:val="none" w:sz="0" w:space="0" w:color="auto"/>
            <w:left w:val="none" w:sz="0" w:space="0" w:color="auto"/>
            <w:bottom w:val="none" w:sz="0" w:space="0" w:color="auto"/>
            <w:right w:val="none" w:sz="0" w:space="0" w:color="auto"/>
          </w:divBdr>
        </w:div>
        <w:div w:id="1500342287">
          <w:marLeft w:val="0"/>
          <w:marRight w:val="0"/>
          <w:marTop w:val="0"/>
          <w:marBottom w:val="0"/>
          <w:divBdr>
            <w:top w:val="none" w:sz="0" w:space="0" w:color="auto"/>
            <w:left w:val="none" w:sz="0" w:space="0" w:color="auto"/>
            <w:bottom w:val="none" w:sz="0" w:space="0" w:color="auto"/>
            <w:right w:val="none" w:sz="0" w:space="0" w:color="auto"/>
          </w:divBdr>
        </w:div>
        <w:div w:id="690306112">
          <w:marLeft w:val="0"/>
          <w:marRight w:val="0"/>
          <w:marTop w:val="0"/>
          <w:marBottom w:val="0"/>
          <w:divBdr>
            <w:top w:val="none" w:sz="0" w:space="0" w:color="auto"/>
            <w:left w:val="none" w:sz="0" w:space="0" w:color="auto"/>
            <w:bottom w:val="none" w:sz="0" w:space="0" w:color="auto"/>
            <w:right w:val="none" w:sz="0" w:space="0" w:color="auto"/>
          </w:divBdr>
        </w:div>
        <w:div w:id="213516402">
          <w:marLeft w:val="0"/>
          <w:marRight w:val="0"/>
          <w:marTop w:val="0"/>
          <w:marBottom w:val="0"/>
          <w:divBdr>
            <w:top w:val="none" w:sz="0" w:space="0" w:color="auto"/>
            <w:left w:val="none" w:sz="0" w:space="0" w:color="auto"/>
            <w:bottom w:val="none" w:sz="0" w:space="0" w:color="auto"/>
            <w:right w:val="none" w:sz="0" w:space="0" w:color="auto"/>
          </w:divBdr>
        </w:div>
        <w:div w:id="333993545">
          <w:marLeft w:val="0"/>
          <w:marRight w:val="0"/>
          <w:marTop w:val="0"/>
          <w:marBottom w:val="0"/>
          <w:divBdr>
            <w:top w:val="none" w:sz="0" w:space="0" w:color="auto"/>
            <w:left w:val="none" w:sz="0" w:space="0" w:color="auto"/>
            <w:bottom w:val="none" w:sz="0" w:space="0" w:color="auto"/>
            <w:right w:val="none" w:sz="0" w:space="0" w:color="auto"/>
          </w:divBdr>
        </w:div>
        <w:div w:id="1248345894">
          <w:marLeft w:val="0"/>
          <w:marRight w:val="0"/>
          <w:marTop w:val="0"/>
          <w:marBottom w:val="0"/>
          <w:divBdr>
            <w:top w:val="none" w:sz="0" w:space="0" w:color="auto"/>
            <w:left w:val="none" w:sz="0" w:space="0" w:color="auto"/>
            <w:bottom w:val="none" w:sz="0" w:space="0" w:color="auto"/>
            <w:right w:val="none" w:sz="0" w:space="0" w:color="auto"/>
          </w:divBdr>
        </w:div>
        <w:div w:id="605576906">
          <w:marLeft w:val="0"/>
          <w:marRight w:val="0"/>
          <w:marTop w:val="0"/>
          <w:marBottom w:val="0"/>
          <w:divBdr>
            <w:top w:val="none" w:sz="0" w:space="0" w:color="auto"/>
            <w:left w:val="none" w:sz="0" w:space="0" w:color="auto"/>
            <w:bottom w:val="none" w:sz="0" w:space="0" w:color="auto"/>
            <w:right w:val="none" w:sz="0" w:space="0" w:color="auto"/>
          </w:divBdr>
        </w:div>
      </w:divsChild>
    </w:div>
    <w:div w:id="141892057">
      <w:bodyDiv w:val="1"/>
      <w:marLeft w:val="0"/>
      <w:marRight w:val="0"/>
      <w:marTop w:val="0"/>
      <w:marBottom w:val="0"/>
      <w:divBdr>
        <w:top w:val="none" w:sz="0" w:space="0" w:color="auto"/>
        <w:left w:val="none" w:sz="0" w:space="0" w:color="auto"/>
        <w:bottom w:val="none" w:sz="0" w:space="0" w:color="auto"/>
        <w:right w:val="none" w:sz="0" w:space="0" w:color="auto"/>
      </w:divBdr>
      <w:divsChild>
        <w:div w:id="1796364863">
          <w:marLeft w:val="0"/>
          <w:marRight w:val="0"/>
          <w:marTop w:val="0"/>
          <w:marBottom w:val="0"/>
          <w:divBdr>
            <w:top w:val="none" w:sz="0" w:space="0" w:color="auto"/>
            <w:left w:val="none" w:sz="0" w:space="0" w:color="auto"/>
            <w:bottom w:val="none" w:sz="0" w:space="0" w:color="auto"/>
            <w:right w:val="none" w:sz="0" w:space="0" w:color="auto"/>
          </w:divBdr>
        </w:div>
        <w:div w:id="1123843365">
          <w:marLeft w:val="0"/>
          <w:marRight w:val="0"/>
          <w:marTop w:val="0"/>
          <w:marBottom w:val="0"/>
          <w:divBdr>
            <w:top w:val="none" w:sz="0" w:space="0" w:color="auto"/>
            <w:left w:val="none" w:sz="0" w:space="0" w:color="auto"/>
            <w:bottom w:val="none" w:sz="0" w:space="0" w:color="auto"/>
            <w:right w:val="none" w:sz="0" w:space="0" w:color="auto"/>
          </w:divBdr>
        </w:div>
      </w:divsChild>
    </w:div>
    <w:div w:id="170340122">
      <w:bodyDiv w:val="1"/>
      <w:marLeft w:val="0"/>
      <w:marRight w:val="0"/>
      <w:marTop w:val="0"/>
      <w:marBottom w:val="0"/>
      <w:divBdr>
        <w:top w:val="none" w:sz="0" w:space="0" w:color="auto"/>
        <w:left w:val="none" w:sz="0" w:space="0" w:color="auto"/>
        <w:bottom w:val="none" w:sz="0" w:space="0" w:color="auto"/>
        <w:right w:val="none" w:sz="0" w:space="0" w:color="auto"/>
      </w:divBdr>
      <w:divsChild>
        <w:div w:id="1851333899">
          <w:marLeft w:val="0"/>
          <w:marRight w:val="0"/>
          <w:marTop w:val="0"/>
          <w:marBottom w:val="0"/>
          <w:divBdr>
            <w:top w:val="none" w:sz="0" w:space="0" w:color="auto"/>
            <w:left w:val="none" w:sz="0" w:space="0" w:color="auto"/>
            <w:bottom w:val="none" w:sz="0" w:space="0" w:color="auto"/>
            <w:right w:val="none" w:sz="0" w:space="0" w:color="auto"/>
          </w:divBdr>
        </w:div>
        <w:div w:id="1195271426">
          <w:marLeft w:val="0"/>
          <w:marRight w:val="0"/>
          <w:marTop w:val="0"/>
          <w:marBottom w:val="0"/>
          <w:divBdr>
            <w:top w:val="none" w:sz="0" w:space="0" w:color="auto"/>
            <w:left w:val="none" w:sz="0" w:space="0" w:color="auto"/>
            <w:bottom w:val="none" w:sz="0" w:space="0" w:color="auto"/>
            <w:right w:val="none" w:sz="0" w:space="0" w:color="auto"/>
          </w:divBdr>
        </w:div>
        <w:div w:id="427581141">
          <w:marLeft w:val="0"/>
          <w:marRight w:val="0"/>
          <w:marTop w:val="0"/>
          <w:marBottom w:val="0"/>
          <w:divBdr>
            <w:top w:val="none" w:sz="0" w:space="0" w:color="auto"/>
            <w:left w:val="none" w:sz="0" w:space="0" w:color="auto"/>
            <w:bottom w:val="none" w:sz="0" w:space="0" w:color="auto"/>
            <w:right w:val="none" w:sz="0" w:space="0" w:color="auto"/>
          </w:divBdr>
        </w:div>
        <w:div w:id="938371895">
          <w:marLeft w:val="0"/>
          <w:marRight w:val="0"/>
          <w:marTop w:val="0"/>
          <w:marBottom w:val="0"/>
          <w:divBdr>
            <w:top w:val="none" w:sz="0" w:space="0" w:color="auto"/>
            <w:left w:val="none" w:sz="0" w:space="0" w:color="auto"/>
            <w:bottom w:val="none" w:sz="0" w:space="0" w:color="auto"/>
            <w:right w:val="none" w:sz="0" w:space="0" w:color="auto"/>
          </w:divBdr>
        </w:div>
        <w:div w:id="1172602501">
          <w:marLeft w:val="0"/>
          <w:marRight w:val="0"/>
          <w:marTop w:val="0"/>
          <w:marBottom w:val="0"/>
          <w:divBdr>
            <w:top w:val="none" w:sz="0" w:space="0" w:color="auto"/>
            <w:left w:val="none" w:sz="0" w:space="0" w:color="auto"/>
            <w:bottom w:val="none" w:sz="0" w:space="0" w:color="auto"/>
            <w:right w:val="none" w:sz="0" w:space="0" w:color="auto"/>
          </w:divBdr>
        </w:div>
        <w:div w:id="1813057575">
          <w:marLeft w:val="0"/>
          <w:marRight w:val="0"/>
          <w:marTop w:val="0"/>
          <w:marBottom w:val="0"/>
          <w:divBdr>
            <w:top w:val="none" w:sz="0" w:space="0" w:color="auto"/>
            <w:left w:val="none" w:sz="0" w:space="0" w:color="auto"/>
            <w:bottom w:val="none" w:sz="0" w:space="0" w:color="auto"/>
            <w:right w:val="none" w:sz="0" w:space="0" w:color="auto"/>
          </w:divBdr>
        </w:div>
        <w:div w:id="856845874">
          <w:marLeft w:val="0"/>
          <w:marRight w:val="0"/>
          <w:marTop w:val="0"/>
          <w:marBottom w:val="0"/>
          <w:divBdr>
            <w:top w:val="none" w:sz="0" w:space="0" w:color="auto"/>
            <w:left w:val="none" w:sz="0" w:space="0" w:color="auto"/>
            <w:bottom w:val="none" w:sz="0" w:space="0" w:color="auto"/>
            <w:right w:val="none" w:sz="0" w:space="0" w:color="auto"/>
          </w:divBdr>
        </w:div>
        <w:div w:id="400369044">
          <w:marLeft w:val="0"/>
          <w:marRight w:val="0"/>
          <w:marTop w:val="0"/>
          <w:marBottom w:val="0"/>
          <w:divBdr>
            <w:top w:val="none" w:sz="0" w:space="0" w:color="auto"/>
            <w:left w:val="none" w:sz="0" w:space="0" w:color="auto"/>
            <w:bottom w:val="none" w:sz="0" w:space="0" w:color="auto"/>
            <w:right w:val="none" w:sz="0" w:space="0" w:color="auto"/>
          </w:divBdr>
        </w:div>
        <w:div w:id="798651151">
          <w:marLeft w:val="0"/>
          <w:marRight w:val="0"/>
          <w:marTop w:val="0"/>
          <w:marBottom w:val="0"/>
          <w:divBdr>
            <w:top w:val="none" w:sz="0" w:space="0" w:color="auto"/>
            <w:left w:val="none" w:sz="0" w:space="0" w:color="auto"/>
            <w:bottom w:val="none" w:sz="0" w:space="0" w:color="auto"/>
            <w:right w:val="none" w:sz="0" w:space="0" w:color="auto"/>
          </w:divBdr>
        </w:div>
      </w:divsChild>
    </w:div>
    <w:div w:id="270937348">
      <w:bodyDiv w:val="1"/>
      <w:marLeft w:val="0"/>
      <w:marRight w:val="0"/>
      <w:marTop w:val="0"/>
      <w:marBottom w:val="0"/>
      <w:divBdr>
        <w:top w:val="none" w:sz="0" w:space="0" w:color="auto"/>
        <w:left w:val="none" w:sz="0" w:space="0" w:color="auto"/>
        <w:bottom w:val="none" w:sz="0" w:space="0" w:color="auto"/>
        <w:right w:val="none" w:sz="0" w:space="0" w:color="auto"/>
      </w:divBdr>
      <w:divsChild>
        <w:div w:id="1121416914">
          <w:marLeft w:val="0"/>
          <w:marRight w:val="0"/>
          <w:marTop w:val="0"/>
          <w:marBottom w:val="0"/>
          <w:divBdr>
            <w:top w:val="none" w:sz="0" w:space="0" w:color="auto"/>
            <w:left w:val="none" w:sz="0" w:space="0" w:color="auto"/>
            <w:bottom w:val="none" w:sz="0" w:space="0" w:color="auto"/>
            <w:right w:val="none" w:sz="0" w:space="0" w:color="auto"/>
          </w:divBdr>
        </w:div>
        <w:div w:id="310403861">
          <w:marLeft w:val="0"/>
          <w:marRight w:val="0"/>
          <w:marTop w:val="0"/>
          <w:marBottom w:val="0"/>
          <w:divBdr>
            <w:top w:val="none" w:sz="0" w:space="0" w:color="auto"/>
            <w:left w:val="none" w:sz="0" w:space="0" w:color="auto"/>
            <w:bottom w:val="none" w:sz="0" w:space="0" w:color="auto"/>
            <w:right w:val="none" w:sz="0" w:space="0" w:color="auto"/>
          </w:divBdr>
        </w:div>
        <w:div w:id="1136723198">
          <w:marLeft w:val="0"/>
          <w:marRight w:val="0"/>
          <w:marTop w:val="0"/>
          <w:marBottom w:val="0"/>
          <w:divBdr>
            <w:top w:val="none" w:sz="0" w:space="0" w:color="auto"/>
            <w:left w:val="none" w:sz="0" w:space="0" w:color="auto"/>
            <w:bottom w:val="none" w:sz="0" w:space="0" w:color="auto"/>
            <w:right w:val="none" w:sz="0" w:space="0" w:color="auto"/>
          </w:divBdr>
        </w:div>
        <w:div w:id="486554130">
          <w:marLeft w:val="0"/>
          <w:marRight w:val="0"/>
          <w:marTop w:val="0"/>
          <w:marBottom w:val="0"/>
          <w:divBdr>
            <w:top w:val="none" w:sz="0" w:space="0" w:color="auto"/>
            <w:left w:val="none" w:sz="0" w:space="0" w:color="auto"/>
            <w:bottom w:val="none" w:sz="0" w:space="0" w:color="auto"/>
            <w:right w:val="none" w:sz="0" w:space="0" w:color="auto"/>
          </w:divBdr>
        </w:div>
      </w:divsChild>
    </w:div>
    <w:div w:id="294020501">
      <w:bodyDiv w:val="1"/>
      <w:marLeft w:val="0"/>
      <w:marRight w:val="0"/>
      <w:marTop w:val="0"/>
      <w:marBottom w:val="0"/>
      <w:divBdr>
        <w:top w:val="none" w:sz="0" w:space="0" w:color="auto"/>
        <w:left w:val="none" w:sz="0" w:space="0" w:color="auto"/>
        <w:bottom w:val="none" w:sz="0" w:space="0" w:color="auto"/>
        <w:right w:val="none" w:sz="0" w:space="0" w:color="auto"/>
      </w:divBdr>
      <w:divsChild>
        <w:div w:id="1541939149">
          <w:marLeft w:val="0"/>
          <w:marRight w:val="0"/>
          <w:marTop w:val="0"/>
          <w:marBottom w:val="0"/>
          <w:divBdr>
            <w:top w:val="none" w:sz="0" w:space="0" w:color="auto"/>
            <w:left w:val="none" w:sz="0" w:space="0" w:color="auto"/>
            <w:bottom w:val="none" w:sz="0" w:space="0" w:color="auto"/>
            <w:right w:val="none" w:sz="0" w:space="0" w:color="auto"/>
          </w:divBdr>
        </w:div>
        <w:div w:id="89015052">
          <w:marLeft w:val="0"/>
          <w:marRight w:val="0"/>
          <w:marTop w:val="0"/>
          <w:marBottom w:val="0"/>
          <w:divBdr>
            <w:top w:val="none" w:sz="0" w:space="0" w:color="auto"/>
            <w:left w:val="none" w:sz="0" w:space="0" w:color="auto"/>
            <w:bottom w:val="none" w:sz="0" w:space="0" w:color="auto"/>
            <w:right w:val="none" w:sz="0" w:space="0" w:color="auto"/>
          </w:divBdr>
        </w:div>
        <w:div w:id="925309414">
          <w:marLeft w:val="0"/>
          <w:marRight w:val="0"/>
          <w:marTop w:val="0"/>
          <w:marBottom w:val="0"/>
          <w:divBdr>
            <w:top w:val="none" w:sz="0" w:space="0" w:color="auto"/>
            <w:left w:val="none" w:sz="0" w:space="0" w:color="auto"/>
            <w:bottom w:val="none" w:sz="0" w:space="0" w:color="auto"/>
            <w:right w:val="none" w:sz="0" w:space="0" w:color="auto"/>
          </w:divBdr>
        </w:div>
      </w:divsChild>
    </w:div>
    <w:div w:id="321856156">
      <w:bodyDiv w:val="1"/>
      <w:marLeft w:val="0"/>
      <w:marRight w:val="0"/>
      <w:marTop w:val="0"/>
      <w:marBottom w:val="0"/>
      <w:divBdr>
        <w:top w:val="none" w:sz="0" w:space="0" w:color="auto"/>
        <w:left w:val="none" w:sz="0" w:space="0" w:color="auto"/>
        <w:bottom w:val="none" w:sz="0" w:space="0" w:color="auto"/>
        <w:right w:val="none" w:sz="0" w:space="0" w:color="auto"/>
      </w:divBdr>
      <w:divsChild>
        <w:div w:id="264971027">
          <w:marLeft w:val="0"/>
          <w:marRight w:val="0"/>
          <w:marTop w:val="0"/>
          <w:marBottom w:val="0"/>
          <w:divBdr>
            <w:top w:val="none" w:sz="0" w:space="0" w:color="auto"/>
            <w:left w:val="none" w:sz="0" w:space="0" w:color="auto"/>
            <w:bottom w:val="none" w:sz="0" w:space="0" w:color="auto"/>
            <w:right w:val="none" w:sz="0" w:space="0" w:color="auto"/>
          </w:divBdr>
        </w:div>
        <w:div w:id="732044616">
          <w:marLeft w:val="0"/>
          <w:marRight w:val="0"/>
          <w:marTop w:val="0"/>
          <w:marBottom w:val="0"/>
          <w:divBdr>
            <w:top w:val="none" w:sz="0" w:space="0" w:color="auto"/>
            <w:left w:val="none" w:sz="0" w:space="0" w:color="auto"/>
            <w:bottom w:val="none" w:sz="0" w:space="0" w:color="auto"/>
            <w:right w:val="none" w:sz="0" w:space="0" w:color="auto"/>
          </w:divBdr>
        </w:div>
      </w:divsChild>
    </w:div>
    <w:div w:id="361175649">
      <w:bodyDiv w:val="1"/>
      <w:marLeft w:val="0"/>
      <w:marRight w:val="0"/>
      <w:marTop w:val="0"/>
      <w:marBottom w:val="0"/>
      <w:divBdr>
        <w:top w:val="none" w:sz="0" w:space="0" w:color="auto"/>
        <w:left w:val="none" w:sz="0" w:space="0" w:color="auto"/>
        <w:bottom w:val="none" w:sz="0" w:space="0" w:color="auto"/>
        <w:right w:val="none" w:sz="0" w:space="0" w:color="auto"/>
      </w:divBdr>
    </w:div>
    <w:div w:id="407844611">
      <w:bodyDiv w:val="1"/>
      <w:marLeft w:val="0"/>
      <w:marRight w:val="0"/>
      <w:marTop w:val="0"/>
      <w:marBottom w:val="0"/>
      <w:divBdr>
        <w:top w:val="none" w:sz="0" w:space="0" w:color="auto"/>
        <w:left w:val="none" w:sz="0" w:space="0" w:color="auto"/>
        <w:bottom w:val="none" w:sz="0" w:space="0" w:color="auto"/>
        <w:right w:val="none" w:sz="0" w:space="0" w:color="auto"/>
      </w:divBdr>
      <w:divsChild>
        <w:div w:id="1303852929">
          <w:marLeft w:val="0"/>
          <w:marRight w:val="0"/>
          <w:marTop w:val="0"/>
          <w:marBottom w:val="0"/>
          <w:divBdr>
            <w:top w:val="none" w:sz="0" w:space="0" w:color="auto"/>
            <w:left w:val="none" w:sz="0" w:space="0" w:color="auto"/>
            <w:bottom w:val="none" w:sz="0" w:space="0" w:color="auto"/>
            <w:right w:val="none" w:sz="0" w:space="0" w:color="auto"/>
          </w:divBdr>
        </w:div>
        <w:div w:id="1567764382">
          <w:marLeft w:val="0"/>
          <w:marRight w:val="0"/>
          <w:marTop w:val="0"/>
          <w:marBottom w:val="0"/>
          <w:divBdr>
            <w:top w:val="none" w:sz="0" w:space="0" w:color="auto"/>
            <w:left w:val="none" w:sz="0" w:space="0" w:color="auto"/>
            <w:bottom w:val="none" w:sz="0" w:space="0" w:color="auto"/>
            <w:right w:val="none" w:sz="0" w:space="0" w:color="auto"/>
          </w:divBdr>
        </w:div>
        <w:div w:id="1314338868">
          <w:marLeft w:val="0"/>
          <w:marRight w:val="0"/>
          <w:marTop w:val="0"/>
          <w:marBottom w:val="0"/>
          <w:divBdr>
            <w:top w:val="none" w:sz="0" w:space="0" w:color="auto"/>
            <w:left w:val="none" w:sz="0" w:space="0" w:color="auto"/>
            <w:bottom w:val="none" w:sz="0" w:space="0" w:color="auto"/>
            <w:right w:val="none" w:sz="0" w:space="0" w:color="auto"/>
          </w:divBdr>
        </w:div>
        <w:div w:id="1222015443">
          <w:marLeft w:val="0"/>
          <w:marRight w:val="0"/>
          <w:marTop w:val="0"/>
          <w:marBottom w:val="0"/>
          <w:divBdr>
            <w:top w:val="none" w:sz="0" w:space="0" w:color="auto"/>
            <w:left w:val="none" w:sz="0" w:space="0" w:color="auto"/>
            <w:bottom w:val="none" w:sz="0" w:space="0" w:color="auto"/>
            <w:right w:val="none" w:sz="0" w:space="0" w:color="auto"/>
          </w:divBdr>
        </w:div>
        <w:div w:id="1360008312">
          <w:marLeft w:val="0"/>
          <w:marRight w:val="0"/>
          <w:marTop w:val="0"/>
          <w:marBottom w:val="0"/>
          <w:divBdr>
            <w:top w:val="none" w:sz="0" w:space="0" w:color="auto"/>
            <w:left w:val="none" w:sz="0" w:space="0" w:color="auto"/>
            <w:bottom w:val="none" w:sz="0" w:space="0" w:color="auto"/>
            <w:right w:val="none" w:sz="0" w:space="0" w:color="auto"/>
          </w:divBdr>
        </w:div>
      </w:divsChild>
    </w:div>
    <w:div w:id="408237378">
      <w:bodyDiv w:val="1"/>
      <w:marLeft w:val="0"/>
      <w:marRight w:val="0"/>
      <w:marTop w:val="0"/>
      <w:marBottom w:val="0"/>
      <w:divBdr>
        <w:top w:val="none" w:sz="0" w:space="0" w:color="auto"/>
        <w:left w:val="none" w:sz="0" w:space="0" w:color="auto"/>
        <w:bottom w:val="none" w:sz="0" w:space="0" w:color="auto"/>
        <w:right w:val="none" w:sz="0" w:space="0" w:color="auto"/>
      </w:divBdr>
      <w:divsChild>
        <w:div w:id="538861622">
          <w:marLeft w:val="0"/>
          <w:marRight w:val="0"/>
          <w:marTop w:val="0"/>
          <w:marBottom w:val="0"/>
          <w:divBdr>
            <w:top w:val="none" w:sz="0" w:space="0" w:color="auto"/>
            <w:left w:val="none" w:sz="0" w:space="0" w:color="auto"/>
            <w:bottom w:val="none" w:sz="0" w:space="0" w:color="auto"/>
            <w:right w:val="none" w:sz="0" w:space="0" w:color="auto"/>
          </w:divBdr>
        </w:div>
        <w:div w:id="308293212">
          <w:marLeft w:val="0"/>
          <w:marRight w:val="0"/>
          <w:marTop w:val="0"/>
          <w:marBottom w:val="0"/>
          <w:divBdr>
            <w:top w:val="none" w:sz="0" w:space="0" w:color="auto"/>
            <w:left w:val="none" w:sz="0" w:space="0" w:color="auto"/>
            <w:bottom w:val="none" w:sz="0" w:space="0" w:color="auto"/>
            <w:right w:val="none" w:sz="0" w:space="0" w:color="auto"/>
          </w:divBdr>
        </w:div>
        <w:div w:id="95564981">
          <w:marLeft w:val="0"/>
          <w:marRight w:val="0"/>
          <w:marTop w:val="0"/>
          <w:marBottom w:val="0"/>
          <w:divBdr>
            <w:top w:val="none" w:sz="0" w:space="0" w:color="auto"/>
            <w:left w:val="none" w:sz="0" w:space="0" w:color="auto"/>
            <w:bottom w:val="none" w:sz="0" w:space="0" w:color="auto"/>
            <w:right w:val="none" w:sz="0" w:space="0" w:color="auto"/>
          </w:divBdr>
        </w:div>
        <w:div w:id="386533399">
          <w:marLeft w:val="0"/>
          <w:marRight w:val="0"/>
          <w:marTop w:val="0"/>
          <w:marBottom w:val="0"/>
          <w:divBdr>
            <w:top w:val="none" w:sz="0" w:space="0" w:color="auto"/>
            <w:left w:val="none" w:sz="0" w:space="0" w:color="auto"/>
            <w:bottom w:val="none" w:sz="0" w:space="0" w:color="auto"/>
            <w:right w:val="none" w:sz="0" w:space="0" w:color="auto"/>
          </w:divBdr>
        </w:div>
      </w:divsChild>
    </w:div>
    <w:div w:id="451216966">
      <w:bodyDiv w:val="1"/>
      <w:marLeft w:val="0"/>
      <w:marRight w:val="0"/>
      <w:marTop w:val="0"/>
      <w:marBottom w:val="0"/>
      <w:divBdr>
        <w:top w:val="none" w:sz="0" w:space="0" w:color="auto"/>
        <w:left w:val="none" w:sz="0" w:space="0" w:color="auto"/>
        <w:bottom w:val="none" w:sz="0" w:space="0" w:color="auto"/>
        <w:right w:val="none" w:sz="0" w:space="0" w:color="auto"/>
      </w:divBdr>
    </w:div>
    <w:div w:id="465707399">
      <w:bodyDiv w:val="1"/>
      <w:marLeft w:val="0"/>
      <w:marRight w:val="0"/>
      <w:marTop w:val="0"/>
      <w:marBottom w:val="0"/>
      <w:divBdr>
        <w:top w:val="none" w:sz="0" w:space="0" w:color="auto"/>
        <w:left w:val="none" w:sz="0" w:space="0" w:color="auto"/>
        <w:bottom w:val="none" w:sz="0" w:space="0" w:color="auto"/>
        <w:right w:val="none" w:sz="0" w:space="0" w:color="auto"/>
      </w:divBdr>
      <w:divsChild>
        <w:div w:id="1257522356">
          <w:marLeft w:val="0"/>
          <w:marRight w:val="0"/>
          <w:marTop w:val="0"/>
          <w:marBottom w:val="0"/>
          <w:divBdr>
            <w:top w:val="none" w:sz="0" w:space="0" w:color="auto"/>
            <w:left w:val="none" w:sz="0" w:space="0" w:color="auto"/>
            <w:bottom w:val="none" w:sz="0" w:space="0" w:color="auto"/>
            <w:right w:val="none" w:sz="0" w:space="0" w:color="auto"/>
          </w:divBdr>
        </w:div>
        <w:div w:id="970788364">
          <w:marLeft w:val="0"/>
          <w:marRight w:val="0"/>
          <w:marTop w:val="0"/>
          <w:marBottom w:val="0"/>
          <w:divBdr>
            <w:top w:val="none" w:sz="0" w:space="0" w:color="auto"/>
            <w:left w:val="none" w:sz="0" w:space="0" w:color="auto"/>
            <w:bottom w:val="none" w:sz="0" w:space="0" w:color="auto"/>
            <w:right w:val="none" w:sz="0" w:space="0" w:color="auto"/>
          </w:divBdr>
        </w:div>
        <w:div w:id="2088305538">
          <w:marLeft w:val="0"/>
          <w:marRight w:val="0"/>
          <w:marTop w:val="0"/>
          <w:marBottom w:val="0"/>
          <w:divBdr>
            <w:top w:val="none" w:sz="0" w:space="0" w:color="auto"/>
            <w:left w:val="none" w:sz="0" w:space="0" w:color="auto"/>
            <w:bottom w:val="none" w:sz="0" w:space="0" w:color="auto"/>
            <w:right w:val="none" w:sz="0" w:space="0" w:color="auto"/>
          </w:divBdr>
        </w:div>
        <w:div w:id="338001206">
          <w:marLeft w:val="0"/>
          <w:marRight w:val="0"/>
          <w:marTop w:val="0"/>
          <w:marBottom w:val="0"/>
          <w:divBdr>
            <w:top w:val="none" w:sz="0" w:space="0" w:color="auto"/>
            <w:left w:val="none" w:sz="0" w:space="0" w:color="auto"/>
            <w:bottom w:val="none" w:sz="0" w:space="0" w:color="auto"/>
            <w:right w:val="none" w:sz="0" w:space="0" w:color="auto"/>
          </w:divBdr>
        </w:div>
        <w:div w:id="833882325">
          <w:marLeft w:val="0"/>
          <w:marRight w:val="0"/>
          <w:marTop w:val="0"/>
          <w:marBottom w:val="0"/>
          <w:divBdr>
            <w:top w:val="none" w:sz="0" w:space="0" w:color="auto"/>
            <w:left w:val="none" w:sz="0" w:space="0" w:color="auto"/>
            <w:bottom w:val="none" w:sz="0" w:space="0" w:color="auto"/>
            <w:right w:val="none" w:sz="0" w:space="0" w:color="auto"/>
          </w:divBdr>
        </w:div>
        <w:div w:id="1853495701">
          <w:marLeft w:val="0"/>
          <w:marRight w:val="0"/>
          <w:marTop w:val="0"/>
          <w:marBottom w:val="0"/>
          <w:divBdr>
            <w:top w:val="none" w:sz="0" w:space="0" w:color="auto"/>
            <w:left w:val="none" w:sz="0" w:space="0" w:color="auto"/>
            <w:bottom w:val="none" w:sz="0" w:space="0" w:color="auto"/>
            <w:right w:val="none" w:sz="0" w:space="0" w:color="auto"/>
          </w:divBdr>
        </w:div>
        <w:div w:id="1983995914">
          <w:marLeft w:val="0"/>
          <w:marRight w:val="0"/>
          <w:marTop w:val="0"/>
          <w:marBottom w:val="0"/>
          <w:divBdr>
            <w:top w:val="none" w:sz="0" w:space="0" w:color="auto"/>
            <w:left w:val="none" w:sz="0" w:space="0" w:color="auto"/>
            <w:bottom w:val="none" w:sz="0" w:space="0" w:color="auto"/>
            <w:right w:val="none" w:sz="0" w:space="0" w:color="auto"/>
          </w:divBdr>
        </w:div>
        <w:div w:id="23214256">
          <w:marLeft w:val="0"/>
          <w:marRight w:val="0"/>
          <w:marTop w:val="0"/>
          <w:marBottom w:val="0"/>
          <w:divBdr>
            <w:top w:val="none" w:sz="0" w:space="0" w:color="auto"/>
            <w:left w:val="none" w:sz="0" w:space="0" w:color="auto"/>
            <w:bottom w:val="none" w:sz="0" w:space="0" w:color="auto"/>
            <w:right w:val="none" w:sz="0" w:space="0" w:color="auto"/>
          </w:divBdr>
        </w:div>
        <w:div w:id="1240745701">
          <w:marLeft w:val="0"/>
          <w:marRight w:val="0"/>
          <w:marTop w:val="0"/>
          <w:marBottom w:val="0"/>
          <w:divBdr>
            <w:top w:val="none" w:sz="0" w:space="0" w:color="auto"/>
            <w:left w:val="none" w:sz="0" w:space="0" w:color="auto"/>
            <w:bottom w:val="none" w:sz="0" w:space="0" w:color="auto"/>
            <w:right w:val="none" w:sz="0" w:space="0" w:color="auto"/>
          </w:divBdr>
        </w:div>
        <w:div w:id="1279678542">
          <w:marLeft w:val="0"/>
          <w:marRight w:val="0"/>
          <w:marTop w:val="0"/>
          <w:marBottom w:val="0"/>
          <w:divBdr>
            <w:top w:val="none" w:sz="0" w:space="0" w:color="auto"/>
            <w:left w:val="none" w:sz="0" w:space="0" w:color="auto"/>
            <w:bottom w:val="none" w:sz="0" w:space="0" w:color="auto"/>
            <w:right w:val="none" w:sz="0" w:space="0" w:color="auto"/>
          </w:divBdr>
        </w:div>
      </w:divsChild>
    </w:div>
    <w:div w:id="514005681">
      <w:bodyDiv w:val="1"/>
      <w:marLeft w:val="0"/>
      <w:marRight w:val="0"/>
      <w:marTop w:val="0"/>
      <w:marBottom w:val="0"/>
      <w:divBdr>
        <w:top w:val="none" w:sz="0" w:space="0" w:color="auto"/>
        <w:left w:val="none" w:sz="0" w:space="0" w:color="auto"/>
        <w:bottom w:val="none" w:sz="0" w:space="0" w:color="auto"/>
        <w:right w:val="none" w:sz="0" w:space="0" w:color="auto"/>
      </w:divBdr>
      <w:divsChild>
        <w:div w:id="1682396974">
          <w:marLeft w:val="0"/>
          <w:marRight w:val="0"/>
          <w:marTop w:val="0"/>
          <w:marBottom w:val="0"/>
          <w:divBdr>
            <w:top w:val="none" w:sz="0" w:space="0" w:color="auto"/>
            <w:left w:val="none" w:sz="0" w:space="0" w:color="auto"/>
            <w:bottom w:val="none" w:sz="0" w:space="0" w:color="auto"/>
            <w:right w:val="none" w:sz="0" w:space="0" w:color="auto"/>
          </w:divBdr>
        </w:div>
        <w:div w:id="664479150">
          <w:marLeft w:val="0"/>
          <w:marRight w:val="0"/>
          <w:marTop w:val="0"/>
          <w:marBottom w:val="0"/>
          <w:divBdr>
            <w:top w:val="none" w:sz="0" w:space="0" w:color="auto"/>
            <w:left w:val="none" w:sz="0" w:space="0" w:color="auto"/>
            <w:bottom w:val="none" w:sz="0" w:space="0" w:color="auto"/>
            <w:right w:val="none" w:sz="0" w:space="0" w:color="auto"/>
          </w:divBdr>
        </w:div>
      </w:divsChild>
    </w:div>
    <w:div w:id="514925081">
      <w:bodyDiv w:val="1"/>
      <w:marLeft w:val="0"/>
      <w:marRight w:val="0"/>
      <w:marTop w:val="0"/>
      <w:marBottom w:val="0"/>
      <w:divBdr>
        <w:top w:val="none" w:sz="0" w:space="0" w:color="auto"/>
        <w:left w:val="none" w:sz="0" w:space="0" w:color="auto"/>
        <w:bottom w:val="none" w:sz="0" w:space="0" w:color="auto"/>
        <w:right w:val="none" w:sz="0" w:space="0" w:color="auto"/>
      </w:divBdr>
      <w:divsChild>
        <w:div w:id="394401537">
          <w:marLeft w:val="0"/>
          <w:marRight w:val="0"/>
          <w:marTop w:val="0"/>
          <w:marBottom w:val="0"/>
          <w:divBdr>
            <w:top w:val="none" w:sz="0" w:space="0" w:color="auto"/>
            <w:left w:val="none" w:sz="0" w:space="0" w:color="auto"/>
            <w:bottom w:val="none" w:sz="0" w:space="0" w:color="auto"/>
            <w:right w:val="none" w:sz="0" w:space="0" w:color="auto"/>
          </w:divBdr>
        </w:div>
        <w:div w:id="55203228">
          <w:marLeft w:val="0"/>
          <w:marRight w:val="0"/>
          <w:marTop w:val="0"/>
          <w:marBottom w:val="0"/>
          <w:divBdr>
            <w:top w:val="none" w:sz="0" w:space="0" w:color="auto"/>
            <w:left w:val="none" w:sz="0" w:space="0" w:color="auto"/>
            <w:bottom w:val="none" w:sz="0" w:space="0" w:color="auto"/>
            <w:right w:val="none" w:sz="0" w:space="0" w:color="auto"/>
          </w:divBdr>
        </w:div>
        <w:div w:id="1889805836">
          <w:marLeft w:val="0"/>
          <w:marRight w:val="0"/>
          <w:marTop w:val="0"/>
          <w:marBottom w:val="0"/>
          <w:divBdr>
            <w:top w:val="none" w:sz="0" w:space="0" w:color="auto"/>
            <w:left w:val="none" w:sz="0" w:space="0" w:color="auto"/>
            <w:bottom w:val="none" w:sz="0" w:space="0" w:color="auto"/>
            <w:right w:val="none" w:sz="0" w:space="0" w:color="auto"/>
          </w:divBdr>
        </w:div>
        <w:div w:id="1066224573">
          <w:marLeft w:val="0"/>
          <w:marRight w:val="0"/>
          <w:marTop w:val="0"/>
          <w:marBottom w:val="0"/>
          <w:divBdr>
            <w:top w:val="none" w:sz="0" w:space="0" w:color="auto"/>
            <w:left w:val="none" w:sz="0" w:space="0" w:color="auto"/>
            <w:bottom w:val="none" w:sz="0" w:space="0" w:color="auto"/>
            <w:right w:val="none" w:sz="0" w:space="0" w:color="auto"/>
          </w:divBdr>
        </w:div>
      </w:divsChild>
    </w:div>
    <w:div w:id="517625429">
      <w:bodyDiv w:val="1"/>
      <w:marLeft w:val="0"/>
      <w:marRight w:val="0"/>
      <w:marTop w:val="0"/>
      <w:marBottom w:val="0"/>
      <w:divBdr>
        <w:top w:val="none" w:sz="0" w:space="0" w:color="auto"/>
        <w:left w:val="none" w:sz="0" w:space="0" w:color="auto"/>
        <w:bottom w:val="none" w:sz="0" w:space="0" w:color="auto"/>
        <w:right w:val="none" w:sz="0" w:space="0" w:color="auto"/>
      </w:divBdr>
      <w:divsChild>
        <w:div w:id="1990815781">
          <w:marLeft w:val="0"/>
          <w:marRight w:val="0"/>
          <w:marTop w:val="0"/>
          <w:marBottom w:val="0"/>
          <w:divBdr>
            <w:top w:val="none" w:sz="0" w:space="0" w:color="auto"/>
            <w:left w:val="none" w:sz="0" w:space="0" w:color="auto"/>
            <w:bottom w:val="none" w:sz="0" w:space="0" w:color="auto"/>
            <w:right w:val="none" w:sz="0" w:space="0" w:color="auto"/>
          </w:divBdr>
        </w:div>
        <w:div w:id="1547714355">
          <w:marLeft w:val="0"/>
          <w:marRight w:val="0"/>
          <w:marTop w:val="0"/>
          <w:marBottom w:val="0"/>
          <w:divBdr>
            <w:top w:val="none" w:sz="0" w:space="0" w:color="auto"/>
            <w:left w:val="none" w:sz="0" w:space="0" w:color="auto"/>
            <w:bottom w:val="none" w:sz="0" w:space="0" w:color="auto"/>
            <w:right w:val="none" w:sz="0" w:space="0" w:color="auto"/>
          </w:divBdr>
        </w:div>
        <w:div w:id="268591763">
          <w:marLeft w:val="0"/>
          <w:marRight w:val="0"/>
          <w:marTop w:val="0"/>
          <w:marBottom w:val="0"/>
          <w:divBdr>
            <w:top w:val="none" w:sz="0" w:space="0" w:color="auto"/>
            <w:left w:val="none" w:sz="0" w:space="0" w:color="auto"/>
            <w:bottom w:val="none" w:sz="0" w:space="0" w:color="auto"/>
            <w:right w:val="none" w:sz="0" w:space="0" w:color="auto"/>
          </w:divBdr>
        </w:div>
        <w:div w:id="1460878199">
          <w:marLeft w:val="0"/>
          <w:marRight w:val="0"/>
          <w:marTop w:val="0"/>
          <w:marBottom w:val="0"/>
          <w:divBdr>
            <w:top w:val="none" w:sz="0" w:space="0" w:color="auto"/>
            <w:left w:val="none" w:sz="0" w:space="0" w:color="auto"/>
            <w:bottom w:val="none" w:sz="0" w:space="0" w:color="auto"/>
            <w:right w:val="none" w:sz="0" w:space="0" w:color="auto"/>
          </w:divBdr>
        </w:div>
        <w:div w:id="1809014520">
          <w:marLeft w:val="0"/>
          <w:marRight w:val="0"/>
          <w:marTop w:val="0"/>
          <w:marBottom w:val="0"/>
          <w:divBdr>
            <w:top w:val="none" w:sz="0" w:space="0" w:color="auto"/>
            <w:left w:val="none" w:sz="0" w:space="0" w:color="auto"/>
            <w:bottom w:val="none" w:sz="0" w:space="0" w:color="auto"/>
            <w:right w:val="none" w:sz="0" w:space="0" w:color="auto"/>
          </w:divBdr>
        </w:div>
        <w:div w:id="2058577123">
          <w:marLeft w:val="0"/>
          <w:marRight w:val="0"/>
          <w:marTop w:val="0"/>
          <w:marBottom w:val="0"/>
          <w:divBdr>
            <w:top w:val="none" w:sz="0" w:space="0" w:color="auto"/>
            <w:left w:val="none" w:sz="0" w:space="0" w:color="auto"/>
            <w:bottom w:val="none" w:sz="0" w:space="0" w:color="auto"/>
            <w:right w:val="none" w:sz="0" w:space="0" w:color="auto"/>
          </w:divBdr>
        </w:div>
        <w:div w:id="1805077609">
          <w:marLeft w:val="0"/>
          <w:marRight w:val="0"/>
          <w:marTop w:val="0"/>
          <w:marBottom w:val="0"/>
          <w:divBdr>
            <w:top w:val="none" w:sz="0" w:space="0" w:color="auto"/>
            <w:left w:val="none" w:sz="0" w:space="0" w:color="auto"/>
            <w:bottom w:val="none" w:sz="0" w:space="0" w:color="auto"/>
            <w:right w:val="none" w:sz="0" w:space="0" w:color="auto"/>
          </w:divBdr>
        </w:div>
      </w:divsChild>
    </w:div>
    <w:div w:id="572740565">
      <w:bodyDiv w:val="1"/>
      <w:marLeft w:val="0"/>
      <w:marRight w:val="0"/>
      <w:marTop w:val="0"/>
      <w:marBottom w:val="0"/>
      <w:divBdr>
        <w:top w:val="none" w:sz="0" w:space="0" w:color="auto"/>
        <w:left w:val="none" w:sz="0" w:space="0" w:color="auto"/>
        <w:bottom w:val="none" w:sz="0" w:space="0" w:color="auto"/>
        <w:right w:val="none" w:sz="0" w:space="0" w:color="auto"/>
      </w:divBdr>
      <w:divsChild>
        <w:div w:id="937056892">
          <w:marLeft w:val="0"/>
          <w:marRight w:val="0"/>
          <w:marTop w:val="0"/>
          <w:marBottom w:val="0"/>
          <w:divBdr>
            <w:top w:val="none" w:sz="0" w:space="0" w:color="auto"/>
            <w:left w:val="none" w:sz="0" w:space="0" w:color="auto"/>
            <w:bottom w:val="none" w:sz="0" w:space="0" w:color="auto"/>
            <w:right w:val="none" w:sz="0" w:space="0" w:color="auto"/>
          </w:divBdr>
        </w:div>
        <w:div w:id="2046977324">
          <w:marLeft w:val="0"/>
          <w:marRight w:val="0"/>
          <w:marTop w:val="0"/>
          <w:marBottom w:val="0"/>
          <w:divBdr>
            <w:top w:val="none" w:sz="0" w:space="0" w:color="auto"/>
            <w:left w:val="none" w:sz="0" w:space="0" w:color="auto"/>
            <w:bottom w:val="none" w:sz="0" w:space="0" w:color="auto"/>
            <w:right w:val="none" w:sz="0" w:space="0" w:color="auto"/>
          </w:divBdr>
        </w:div>
        <w:div w:id="2140413280">
          <w:marLeft w:val="0"/>
          <w:marRight w:val="0"/>
          <w:marTop w:val="0"/>
          <w:marBottom w:val="0"/>
          <w:divBdr>
            <w:top w:val="none" w:sz="0" w:space="0" w:color="auto"/>
            <w:left w:val="none" w:sz="0" w:space="0" w:color="auto"/>
            <w:bottom w:val="none" w:sz="0" w:space="0" w:color="auto"/>
            <w:right w:val="none" w:sz="0" w:space="0" w:color="auto"/>
          </w:divBdr>
        </w:div>
        <w:div w:id="45566509">
          <w:marLeft w:val="0"/>
          <w:marRight w:val="0"/>
          <w:marTop w:val="0"/>
          <w:marBottom w:val="0"/>
          <w:divBdr>
            <w:top w:val="none" w:sz="0" w:space="0" w:color="auto"/>
            <w:left w:val="none" w:sz="0" w:space="0" w:color="auto"/>
            <w:bottom w:val="none" w:sz="0" w:space="0" w:color="auto"/>
            <w:right w:val="none" w:sz="0" w:space="0" w:color="auto"/>
          </w:divBdr>
        </w:div>
        <w:div w:id="897978951">
          <w:marLeft w:val="0"/>
          <w:marRight w:val="0"/>
          <w:marTop w:val="0"/>
          <w:marBottom w:val="0"/>
          <w:divBdr>
            <w:top w:val="none" w:sz="0" w:space="0" w:color="auto"/>
            <w:left w:val="none" w:sz="0" w:space="0" w:color="auto"/>
            <w:bottom w:val="none" w:sz="0" w:space="0" w:color="auto"/>
            <w:right w:val="none" w:sz="0" w:space="0" w:color="auto"/>
          </w:divBdr>
        </w:div>
        <w:div w:id="1119375312">
          <w:marLeft w:val="0"/>
          <w:marRight w:val="0"/>
          <w:marTop w:val="0"/>
          <w:marBottom w:val="0"/>
          <w:divBdr>
            <w:top w:val="none" w:sz="0" w:space="0" w:color="auto"/>
            <w:left w:val="none" w:sz="0" w:space="0" w:color="auto"/>
            <w:bottom w:val="none" w:sz="0" w:space="0" w:color="auto"/>
            <w:right w:val="none" w:sz="0" w:space="0" w:color="auto"/>
          </w:divBdr>
        </w:div>
        <w:div w:id="1913201086">
          <w:marLeft w:val="0"/>
          <w:marRight w:val="0"/>
          <w:marTop w:val="0"/>
          <w:marBottom w:val="0"/>
          <w:divBdr>
            <w:top w:val="none" w:sz="0" w:space="0" w:color="auto"/>
            <w:left w:val="none" w:sz="0" w:space="0" w:color="auto"/>
            <w:bottom w:val="none" w:sz="0" w:space="0" w:color="auto"/>
            <w:right w:val="none" w:sz="0" w:space="0" w:color="auto"/>
          </w:divBdr>
        </w:div>
      </w:divsChild>
    </w:div>
    <w:div w:id="604843486">
      <w:bodyDiv w:val="1"/>
      <w:marLeft w:val="0"/>
      <w:marRight w:val="0"/>
      <w:marTop w:val="0"/>
      <w:marBottom w:val="0"/>
      <w:divBdr>
        <w:top w:val="none" w:sz="0" w:space="0" w:color="auto"/>
        <w:left w:val="none" w:sz="0" w:space="0" w:color="auto"/>
        <w:bottom w:val="none" w:sz="0" w:space="0" w:color="auto"/>
        <w:right w:val="none" w:sz="0" w:space="0" w:color="auto"/>
      </w:divBdr>
    </w:div>
    <w:div w:id="628972957">
      <w:bodyDiv w:val="1"/>
      <w:marLeft w:val="0"/>
      <w:marRight w:val="0"/>
      <w:marTop w:val="0"/>
      <w:marBottom w:val="0"/>
      <w:divBdr>
        <w:top w:val="none" w:sz="0" w:space="0" w:color="auto"/>
        <w:left w:val="none" w:sz="0" w:space="0" w:color="auto"/>
        <w:bottom w:val="none" w:sz="0" w:space="0" w:color="auto"/>
        <w:right w:val="none" w:sz="0" w:space="0" w:color="auto"/>
      </w:divBdr>
      <w:divsChild>
        <w:div w:id="1778744902">
          <w:marLeft w:val="0"/>
          <w:marRight w:val="0"/>
          <w:marTop w:val="0"/>
          <w:marBottom w:val="0"/>
          <w:divBdr>
            <w:top w:val="none" w:sz="0" w:space="0" w:color="auto"/>
            <w:left w:val="none" w:sz="0" w:space="0" w:color="auto"/>
            <w:bottom w:val="none" w:sz="0" w:space="0" w:color="auto"/>
            <w:right w:val="none" w:sz="0" w:space="0" w:color="auto"/>
          </w:divBdr>
        </w:div>
      </w:divsChild>
    </w:div>
    <w:div w:id="632633422">
      <w:bodyDiv w:val="1"/>
      <w:marLeft w:val="0"/>
      <w:marRight w:val="0"/>
      <w:marTop w:val="0"/>
      <w:marBottom w:val="0"/>
      <w:divBdr>
        <w:top w:val="none" w:sz="0" w:space="0" w:color="auto"/>
        <w:left w:val="none" w:sz="0" w:space="0" w:color="auto"/>
        <w:bottom w:val="none" w:sz="0" w:space="0" w:color="auto"/>
        <w:right w:val="none" w:sz="0" w:space="0" w:color="auto"/>
      </w:divBdr>
      <w:divsChild>
        <w:div w:id="1102609591">
          <w:marLeft w:val="446"/>
          <w:marRight w:val="0"/>
          <w:marTop w:val="0"/>
          <w:marBottom w:val="0"/>
          <w:divBdr>
            <w:top w:val="none" w:sz="0" w:space="0" w:color="auto"/>
            <w:left w:val="none" w:sz="0" w:space="0" w:color="auto"/>
            <w:bottom w:val="none" w:sz="0" w:space="0" w:color="auto"/>
            <w:right w:val="none" w:sz="0" w:space="0" w:color="auto"/>
          </w:divBdr>
        </w:div>
      </w:divsChild>
    </w:div>
    <w:div w:id="636107173">
      <w:bodyDiv w:val="1"/>
      <w:marLeft w:val="0"/>
      <w:marRight w:val="0"/>
      <w:marTop w:val="0"/>
      <w:marBottom w:val="0"/>
      <w:divBdr>
        <w:top w:val="none" w:sz="0" w:space="0" w:color="auto"/>
        <w:left w:val="none" w:sz="0" w:space="0" w:color="auto"/>
        <w:bottom w:val="none" w:sz="0" w:space="0" w:color="auto"/>
        <w:right w:val="none" w:sz="0" w:space="0" w:color="auto"/>
      </w:divBdr>
    </w:div>
    <w:div w:id="644284549">
      <w:bodyDiv w:val="1"/>
      <w:marLeft w:val="0"/>
      <w:marRight w:val="0"/>
      <w:marTop w:val="0"/>
      <w:marBottom w:val="0"/>
      <w:divBdr>
        <w:top w:val="none" w:sz="0" w:space="0" w:color="auto"/>
        <w:left w:val="none" w:sz="0" w:space="0" w:color="auto"/>
        <w:bottom w:val="none" w:sz="0" w:space="0" w:color="auto"/>
        <w:right w:val="none" w:sz="0" w:space="0" w:color="auto"/>
      </w:divBdr>
      <w:divsChild>
        <w:div w:id="148139133">
          <w:marLeft w:val="0"/>
          <w:marRight w:val="0"/>
          <w:marTop w:val="0"/>
          <w:marBottom w:val="0"/>
          <w:divBdr>
            <w:top w:val="none" w:sz="0" w:space="0" w:color="auto"/>
            <w:left w:val="none" w:sz="0" w:space="0" w:color="auto"/>
            <w:bottom w:val="none" w:sz="0" w:space="0" w:color="auto"/>
            <w:right w:val="none" w:sz="0" w:space="0" w:color="auto"/>
          </w:divBdr>
        </w:div>
        <w:div w:id="849442855">
          <w:marLeft w:val="0"/>
          <w:marRight w:val="0"/>
          <w:marTop w:val="0"/>
          <w:marBottom w:val="0"/>
          <w:divBdr>
            <w:top w:val="none" w:sz="0" w:space="0" w:color="auto"/>
            <w:left w:val="none" w:sz="0" w:space="0" w:color="auto"/>
            <w:bottom w:val="none" w:sz="0" w:space="0" w:color="auto"/>
            <w:right w:val="none" w:sz="0" w:space="0" w:color="auto"/>
          </w:divBdr>
        </w:div>
        <w:div w:id="400295916">
          <w:marLeft w:val="0"/>
          <w:marRight w:val="0"/>
          <w:marTop w:val="0"/>
          <w:marBottom w:val="0"/>
          <w:divBdr>
            <w:top w:val="none" w:sz="0" w:space="0" w:color="auto"/>
            <w:left w:val="none" w:sz="0" w:space="0" w:color="auto"/>
            <w:bottom w:val="none" w:sz="0" w:space="0" w:color="auto"/>
            <w:right w:val="none" w:sz="0" w:space="0" w:color="auto"/>
          </w:divBdr>
        </w:div>
        <w:div w:id="2050109088">
          <w:marLeft w:val="0"/>
          <w:marRight w:val="0"/>
          <w:marTop w:val="0"/>
          <w:marBottom w:val="0"/>
          <w:divBdr>
            <w:top w:val="none" w:sz="0" w:space="0" w:color="auto"/>
            <w:left w:val="none" w:sz="0" w:space="0" w:color="auto"/>
            <w:bottom w:val="none" w:sz="0" w:space="0" w:color="auto"/>
            <w:right w:val="none" w:sz="0" w:space="0" w:color="auto"/>
          </w:divBdr>
        </w:div>
        <w:div w:id="1276330661">
          <w:marLeft w:val="0"/>
          <w:marRight w:val="0"/>
          <w:marTop w:val="0"/>
          <w:marBottom w:val="0"/>
          <w:divBdr>
            <w:top w:val="none" w:sz="0" w:space="0" w:color="auto"/>
            <w:left w:val="none" w:sz="0" w:space="0" w:color="auto"/>
            <w:bottom w:val="none" w:sz="0" w:space="0" w:color="auto"/>
            <w:right w:val="none" w:sz="0" w:space="0" w:color="auto"/>
          </w:divBdr>
        </w:div>
        <w:div w:id="1391659903">
          <w:marLeft w:val="0"/>
          <w:marRight w:val="0"/>
          <w:marTop w:val="0"/>
          <w:marBottom w:val="0"/>
          <w:divBdr>
            <w:top w:val="none" w:sz="0" w:space="0" w:color="auto"/>
            <w:left w:val="none" w:sz="0" w:space="0" w:color="auto"/>
            <w:bottom w:val="none" w:sz="0" w:space="0" w:color="auto"/>
            <w:right w:val="none" w:sz="0" w:space="0" w:color="auto"/>
          </w:divBdr>
        </w:div>
        <w:div w:id="555966842">
          <w:marLeft w:val="0"/>
          <w:marRight w:val="0"/>
          <w:marTop w:val="0"/>
          <w:marBottom w:val="0"/>
          <w:divBdr>
            <w:top w:val="none" w:sz="0" w:space="0" w:color="auto"/>
            <w:left w:val="none" w:sz="0" w:space="0" w:color="auto"/>
            <w:bottom w:val="none" w:sz="0" w:space="0" w:color="auto"/>
            <w:right w:val="none" w:sz="0" w:space="0" w:color="auto"/>
          </w:divBdr>
        </w:div>
        <w:div w:id="976641396">
          <w:marLeft w:val="0"/>
          <w:marRight w:val="0"/>
          <w:marTop w:val="0"/>
          <w:marBottom w:val="0"/>
          <w:divBdr>
            <w:top w:val="none" w:sz="0" w:space="0" w:color="auto"/>
            <w:left w:val="none" w:sz="0" w:space="0" w:color="auto"/>
            <w:bottom w:val="none" w:sz="0" w:space="0" w:color="auto"/>
            <w:right w:val="none" w:sz="0" w:space="0" w:color="auto"/>
          </w:divBdr>
        </w:div>
        <w:div w:id="1202548462">
          <w:marLeft w:val="0"/>
          <w:marRight w:val="0"/>
          <w:marTop w:val="0"/>
          <w:marBottom w:val="0"/>
          <w:divBdr>
            <w:top w:val="none" w:sz="0" w:space="0" w:color="auto"/>
            <w:left w:val="none" w:sz="0" w:space="0" w:color="auto"/>
            <w:bottom w:val="none" w:sz="0" w:space="0" w:color="auto"/>
            <w:right w:val="none" w:sz="0" w:space="0" w:color="auto"/>
          </w:divBdr>
        </w:div>
        <w:div w:id="1142232490">
          <w:marLeft w:val="0"/>
          <w:marRight w:val="0"/>
          <w:marTop w:val="0"/>
          <w:marBottom w:val="0"/>
          <w:divBdr>
            <w:top w:val="none" w:sz="0" w:space="0" w:color="auto"/>
            <w:left w:val="none" w:sz="0" w:space="0" w:color="auto"/>
            <w:bottom w:val="none" w:sz="0" w:space="0" w:color="auto"/>
            <w:right w:val="none" w:sz="0" w:space="0" w:color="auto"/>
          </w:divBdr>
        </w:div>
        <w:div w:id="771123914">
          <w:marLeft w:val="0"/>
          <w:marRight w:val="0"/>
          <w:marTop w:val="0"/>
          <w:marBottom w:val="0"/>
          <w:divBdr>
            <w:top w:val="none" w:sz="0" w:space="0" w:color="auto"/>
            <w:left w:val="none" w:sz="0" w:space="0" w:color="auto"/>
            <w:bottom w:val="none" w:sz="0" w:space="0" w:color="auto"/>
            <w:right w:val="none" w:sz="0" w:space="0" w:color="auto"/>
          </w:divBdr>
        </w:div>
      </w:divsChild>
    </w:div>
    <w:div w:id="644775729">
      <w:bodyDiv w:val="1"/>
      <w:marLeft w:val="0"/>
      <w:marRight w:val="0"/>
      <w:marTop w:val="0"/>
      <w:marBottom w:val="0"/>
      <w:divBdr>
        <w:top w:val="none" w:sz="0" w:space="0" w:color="auto"/>
        <w:left w:val="none" w:sz="0" w:space="0" w:color="auto"/>
        <w:bottom w:val="none" w:sz="0" w:space="0" w:color="auto"/>
        <w:right w:val="none" w:sz="0" w:space="0" w:color="auto"/>
      </w:divBdr>
      <w:divsChild>
        <w:div w:id="950815959">
          <w:marLeft w:val="0"/>
          <w:marRight w:val="0"/>
          <w:marTop w:val="0"/>
          <w:marBottom w:val="0"/>
          <w:divBdr>
            <w:top w:val="none" w:sz="0" w:space="0" w:color="auto"/>
            <w:left w:val="none" w:sz="0" w:space="0" w:color="auto"/>
            <w:bottom w:val="none" w:sz="0" w:space="0" w:color="auto"/>
            <w:right w:val="none" w:sz="0" w:space="0" w:color="auto"/>
          </w:divBdr>
        </w:div>
        <w:div w:id="29913574">
          <w:marLeft w:val="0"/>
          <w:marRight w:val="0"/>
          <w:marTop w:val="0"/>
          <w:marBottom w:val="0"/>
          <w:divBdr>
            <w:top w:val="none" w:sz="0" w:space="0" w:color="auto"/>
            <w:left w:val="none" w:sz="0" w:space="0" w:color="auto"/>
            <w:bottom w:val="none" w:sz="0" w:space="0" w:color="auto"/>
            <w:right w:val="none" w:sz="0" w:space="0" w:color="auto"/>
          </w:divBdr>
        </w:div>
        <w:div w:id="699859896">
          <w:marLeft w:val="0"/>
          <w:marRight w:val="0"/>
          <w:marTop w:val="0"/>
          <w:marBottom w:val="0"/>
          <w:divBdr>
            <w:top w:val="none" w:sz="0" w:space="0" w:color="auto"/>
            <w:left w:val="none" w:sz="0" w:space="0" w:color="auto"/>
            <w:bottom w:val="none" w:sz="0" w:space="0" w:color="auto"/>
            <w:right w:val="none" w:sz="0" w:space="0" w:color="auto"/>
          </w:divBdr>
        </w:div>
        <w:div w:id="1016613427">
          <w:marLeft w:val="0"/>
          <w:marRight w:val="0"/>
          <w:marTop w:val="0"/>
          <w:marBottom w:val="0"/>
          <w:divBdr>
            <w:top w:val="none" w:sz="0" w:space="0" w:color="auto"/>
            <w:left w:val="none" w:sz="0" w:space="0" w:color="auto"/>
            <w:bottom w:val="none" w:sz="0" w:space="0" w:color="auto"/>
            <w:right w:val="none" w:sz="0" w:space="0" w:color="auto"/>
          </w:divBdr>
        </w:div>
      </w:divsChild>
    </w:div>
    <w:div w:id="690494684">
      <w:bodyDiv w:val="1"/>
      <w:marLeft w:val="0"/>
      <w:marRight w:val="0"/>
      <w:marTop w:val="0"/>
      <w:marBottom w:val="0"/>
      <w:divBdr>
        <w:top w:val="none" w:sz="0" w:space="0" w:color="auto"/>
        <w:left w:val="none" w:sz="0" w:space="0" w:color="auto"/>
        <w:bottom w:val="none" w:sz="0" w:space="0" w:color="auto"/>
        <w:right w:val="none" w:sz="0" w:space="0" w:color="auto"/>
      </w:divBdr>
      <w:divsChild>
        <w:div w:id="1278296617">
          <w:marLeft w:val="0"/>
          <w:marRight w:val="0"/>
          <w:marTop w:val="0"/>
          <w:marBottom w:val="0"/>
          <w:divBdr>
            <w:top w:val="none" w:sz="0" w:space="0" w:color="auto"/>
            <w:left w:val="none" w:sz="0" w:space="0" w:color="auto"/>
            <w:bottom w:val="none" w:sz="0" w:space="0" w:color="auto"/>
            <w:right w:val="none" w:sz="0" w:space="0" w:color="auto"/>
          </w:divBdr>
        </w:div>
        <w:div w:id="964584464">
          <w:marLeft w:val="0"/>
          <w:marRight w:val="0"/>
          <w:marTop w:val="0"/>
          <w:marBottom w:val="0"/>
          <w:divBdr>
            <w:top w:val="none" w:sz="0" w:space="0" w:color="auto"/>
            <w:left w:val="none" w:sz="0" w:space="0" w:color="auto"/>
            <w:bottom w:val="none" w:sz="0" w:space="0" w:color="auto"/>
            <w:right w:val="none" w:sz="0" w:space="0" w:color="auto"/>
          </w:divBdr>
        </w:div>
        <w:div w:id="1628392887">
          <w:marLeft w:val="0"/>
          <w:marRight w:val="0"/>
          <w:marTop w:val="0"/>
          <w:marBottom w:val="0"/>
          <w:divBdr>
            <w:top w:val="none" w:sz="0" w:space="0" w:color="auto"/>
            <w:left w:val="none" w:sz="0" w:space="0" w:color="auto"/>
            <w:bottom w:val="none" w:sz="0" w:space="0" w:color="auto"/>
            <w:right w:val="none" w:sz="0" w:space="0" w:color="auto"/>
          </w:divBdr>
        </w:div>
        <w:div w:id="83767428">
          <w:marLeft w:val="0"/>
          <w:marRight w:val="0"/>
          <w:marTop w:val="0"/>
          <w:marBottom w:val="0"/>
          <w:divBdr>
            <w:top w:val="none" w:sz="0" w:space="0" w:color="auto"/>
            <w:left w:val="none" w:sz="0" w:space="0" w:color="auto"/>
            <w:bottom w:val="none" w:sz="0" w:space="0" w:color="auto"/>
            <w:right w:val="none" w:sz="0" w:space="0" w:color="auto"/>
          </w:divBdr>
        </w:div>
        <w:div w:id="1394279095">
          <w:marLeft w:val="0"/>
          <w:marRight w:val="0"/>
          <w:marTop w:val="0"/>
          <w:marBottom w:val="0"/>
          <w:divBdr>
            <w:top w:val="none" w:sz="0" w:space="0" w:color="auto"/>
            <w:left w:val="none" w:sz="0" w:space="0" w:color="auto"/>
            <w:bottom w:val="none" w:sz="0" w:space="0" w:color="auto"/>
            <w:right w:val="none" w:sz="0" w:space="0" w:color="auto"/>
          </w:divBdr>
        </w:div>
        <w:div w:id="686908207">
          <w:marLeft w:val="0"/>
          <w:marRight w:val="0"/>
          <w:marTop w:val="0"/>
          <w:marBottom w:val="0"/>
          <w:divBdr>
            <w:top w:val="none" w:sz="0" w:space="0" w:color="auto"/>
            <w:left w:val="none" w:sz="0" w:space="0" w:color="auto"/>
            <w:bottom w:val="none" w:sz="0" w:space="0" w:color="auto"/>
            <w:right w:val="none" w:sz="0" w:space="0" w:color="auto"/>
          </w:divBdr>
        </w:div>
        <w:div w:id="454836216">
          <w:marLeft w:val="0"/>
          <w:marRight w:val="0"/>
          <w:marTop w:val="0"/>
          <w:marBottom w:val="0"/>
          <w:divBdr>
            <w:top w:val="none" w:sz="0" w:space="0" w:color="auto"/>
            <w:left w:val="none" w:sz="0" w:space="0" w:color="auto"/>
            <w:bottom w:val="none" w:sz="0" w:space="0" w:color="auto"/>
            <w:right w:val="none" w:sz="0" w:space="0" w:color="auto"/>
          </w:divBdr>
        </w:div>
        <w:div w:id="508254727">
          <w:marLeft w:val="0"/>
          <w:marRight w:val="0"/>
          <w:marTop w:val="0"/>
          <w:marBottom w:val="0"/>
          <w:divBdr>
            <w:top w:val="none" w:sz="0" w:space="0" w:color="auto"/>
            <w:left w:val="none" w:sz="0" w:space="0" w:color="auto"/>
            <w:bottom w:val="none" w:sz="0" w:space="0" w:color="auto"/>
            <w:right w:val="none" w:sz="0" w:space="0" w:color="auto"/>
          </w:divBdr>
        </w:div>
      </w:divsChild>
    </w:div>
    <w:div w:id="707490702">
      <w:bodyDiv w:val="1"/>
      <w:marLeft w:val="0"/>
      <w:marRight w:val="0"/>
      <w:marTop w:val="0"/>
      <w:marBottom w:val="0"/>
      <w:divBdr>
        <w:top w:val="none" w:sz="0" w:space="0" w:color="auto"/>
        <w:left w:val="none" w:sz="0" w:space="0" w:color="auto"/>
        <w:bottom w:val="none" w:sz="0" w:space="0" w:color="auto"/>
        <w:right w:val="none" w:sz="0" w:space="0" w:color="auto"/>
      </w:divBdr>
      <w:divsChild>
        <w:div w:id="1939094011">
          <w:marLeft w:val="0"/>
          <w:marRight w:val="0"/>
          <w:marTop w:val="0"/>
          <w:marBottom w:val="0"/>
          <w:divBdr>
            <w:top w:val="none" w:sz="0" w:space="0" w:color="auto"/>
            <w:left w:val="none" w:sz="0" w:space="0" w:color="auto"/>
            <w:bottom w:val="none" w:sz="0" w:space="0" w:color="auto"/>
            <w:right w:val="none" w:sz="0" w:space="0" w:color="auto"/>
          </w:divBdr>
        </w:div>
        <w:div w:id="1919516424">
          <w:marLeft w:val="0"/>
          <w:marRight w:val="0"/>
          <w:marTop w:val="0"/>
          <w:marBottom w:val="0"/>
          <w:divBdr>
            <w:top w:val="none" w:sz="0" w:space="0" w:color="auto"/>
            <w:left w:val="none" w:sz="0" w:space="0" w:color="auto"/>
            <w:bottom w:val="none" w:sz="0" w:space="0" w:color="auto"/>
            <w:right w:val="none" w:sz="0" w:space="0" w:color="auto"/>
          </w:divBdr>
        </w:div>
        <w:div w:id="2144078896">
          <w:marLeft w:val="0"/>
          <w:marRight w:val="0"/>
          <w:marTop w:val="0"/>
          <w:marBottom w:val="0"/>
          <w:divBdr>
            <w:top w:val="none" w:sz="0" w:space="0" w:color="auto"/>
            <w:left w:val="none" w:sz="0" w:space="0" w:color="auto"/>
            <w:bottom w:val="none" w:sz="0" w:space="0" w:color="auto"/>
            <w:right w:val="none" w:sz="0" w:space="0" w:color="auto"/>
          </w:divBdr>
        </w:div>
        <w:div w:id="586771336">
          <w:marLeft w:val="0"/>
          <w:marRight w:val="0"/>
          <w:marTop w:val="0"/>
          <w:marBottom w:val="0"/>
          <w:divBdr>
            <w:top w:val="none" w:sz="0" w:space="0" w:color="auto"/>
            <w:left w:val="none" w:sz="0" w:space="0" w:color="auto"/>
            <w:bottom w:val="none" w:sz="0" w:space="0" w:color="auto"/>
            <w:right w:val="none" w:sz="0" w:space="0" w:color="auto"/>
          </w:divBdr>
        </w:div>
        <w:div w:id="1539201091">
          <w:marLeft w:val="0"/>
          <w:marRight w:val="0"/>
          <w:marTop w:val="0"/>
          <w:marBottom w:val="0"/>
          <w:divBdr>
            <w:top w:val="none" w:sz="0" w:space="0" w:color="auto"/>
            <w:left w:val="none" w:sz="0" w:space="0" w:color="auto"/>
            <w:bottom w:val="none" w:sz="0" w:space="0" w:color="auto"/>
            <w:right w:val="none" w:sz="0" w:space="0" w:color="auto"/>
          </w:divBdr>
        </w:div>
      </w:divsChild>
    </w:div>
    <w:div w:id="711418694">
      <w:bodyDiv w:val="1"/>
      <w:marLeft w:val="0"/>
      <w:marRight w:val="0"/>
      <w:marTop w:val="0"/>
      <w:marBottom w:val="0"/>
      <w:divBdr>
        <w:top w:val="none" w:sz="0" w:space="0" w:color="auto"/>
        <w:left w:val="none" w:sz="0" w:space="0" w:color="auto"/>
        <w:bottom w:val="none" w:sz="0" w:space="0" w:color="auto"/>
        <w:right w:val="none" w:sz="0" w:space="0" w:color="auto"/>
      </w:divBdr>
    </w:div>
    <w:div w:id="735906473">
      <w:bodyDiv w:val="1"/>
      <w:marLeft w:val="0"/>
      <w:marRight w:val="0"/>
      <w:marTop w:val="0"/>
      <w:marBottom w:val="0"/>
      <w:divBdr>
        <w:top w:val="none" w:sz="0" w:space="0" w:color="auto"/>
        <w:left w:val="none" w:sz="0" w:space="0" w:color="auto"/>
        <w:bottom w:val="none" w:sz="0" w:space="0" w:color="auto"/>
        <w:right w:val="none" w:sz="0" w:space="0" w:color="auto"/>
      </w:divBdr>
    </w:div>
    <w:div w:id="746153780">
      <w:bodyDiv w:val="1"/>
      <w:marLeft w:val="0"/>
      <w:marRight w:val="0"/>
      <w:marTop w:val="0"/>
      <w:marBottom w:val="0"/>
      <w:divBdr>
        <w:top w:val="none" w:sz="0" w:space="0" w:color="auto"/>
        <w:left w:val="none" w:sz="0" w:space="0" w:color="auto"/>
        <w:bottom w:val="none" w:sz="0" w:space="0" w:color="auto"/>
        <w:right w:val="none" w:sz="0" w:space="0" w:color="auto"/>
      </w:divBdr>
    </w:div>
    <w:div w:id="747069670">
      <w:bodyDiv w:val="1"/>
      <w:marLeft w:val="0"/>
      <w:marRight w:val="0"/>
      <w:marTop w:val="0"/>
      <w:marBottom w:val="0"/>
      <w:divBdr>
        <w:top w:val="none" w:sz="0" w:space="0" w:color="auto"/>
        <w:left w:val="none" w:sz="0" w:space="0" w:color="auto"/>
        <w:bottom w:val="none" w:sz="0" w:space="0" w:color="auto"/>
        <w:right w:val="none" w:sz="0" w:space="0" w:color="auto"/>
      </w:divBdr>
      <w:divsChild>
        <w:div w:id="1898860375">
          <w:marLeft w:val="0"/>
          <w:marRight w:val="0"/>
          <w:marTop w:val="0"/>
          <w:marBottom w:val="0"/>
          <w:divBdr>
            <w:top w:val="none" w:sz="0" w:space="0" w:color="auto"/>
            <w:left w:val="none" w:sz="0" w:space="0" w:color="auto"/>
            <w:bottom w:val="none" w:sz="0" w:space="0" w:color="auto"/>
            <w:right w:val="none" w:sz="0" w:space="0" w:color="auto"/>
          </w:divBdr>
        </w:div>
        <w:div w:id="1399403886">
          <w:marLeft w:val="0"/>
          <w:marRight w:val="0"/>
          <w:marTop w:val="0"/>
          <w:marBottom w:val="0"/>
          <w:divBdr>
            <w:top w:val="none" w:sz="0" w:space="0" w:color="auto"/>
            <w:left w:val="none" w:sz="0" w:space="0" w:color="auto"/>
            <w:bottom w:val="none" w:sz="0" w:space="0" w:color="auto"/>
            <w:right w:val="none" w:sz="0" w:space="0" w:color="auto"/>
          </w:divBdr>
        </w:div>
      </w:divsChild>
    </w:div>
    <w:div w:id="753550052">
      <w:bodyDiv w:val="1"/>
      <w:marLeft w:val="0"/>
      <w:marRight w:val="0"/>
      <w:marTop w:val="0"/>
      <w:marBottom w:val="0"/>
      <w:divBdr>
        <w:top w:val="none" w:sz="0" w:space="0" w:color="auto"/>
        <w:left w:val="none" w:sz="0" w:space="0" w:color="auto"/>
        <w:bottom w:val="none" w:sz="0" w:space="0" w:color="auto"/>
        <w:right w:val="none" w:sz="0" w:space="0" w:color="auto"/>
      </w:divBdr>
      <w:divsChild>
        <w:div w:id="2127387789">
          <w:marLeft w:val="0"/>
          <w:marRight w:val="0"/>
          <w:marTop w:val="0"/>
          <w:marBottom w:val="0"/>
          <w:divBdr>
            <w:top w:val="none" w:sz="0" w:space="0" w:color="auto"/>
            <w:left w:val="none" w:sz="0" w:space="0" w:color="auto"/>
            <w:bottom w:val="none" w:sz="0" w:space="0" w:color="auto"/>
            <w:right w:val="none" w:sz="0" w:space="0" w:color="auto"/>
          </w:divBdr>
        </w:div>
        <w:div w:id="1091658173">
          <w:marLeft w:val="0"/>
          <w:marRight w:val="0"/>
          <w:marTop w:val="0"/>
          <w:marBottom w:val="0"/>
          <w:divBdr>
            <w:top w:val="none" w:sz="0" w:space="0" w:color="auto"/>
            <w:left w:val="none" w:sz="0" w:space="0" w:color="auto"/>
            <w:bottom w:val="none" w:sz="0" w:space="0" w:color="auto"/>
            <w:right w:val="none" w:sz="0" w:space="0" w:color="auto"/>
          </w:divBdr>
        </w:div>
        <w:div w:id="647593491">
          <w:marLeft w:val="0"/>
          <w:marRight w:val="0"/>
          <w:marTop w:val="0"/>
          <w:marBottom w:val="0"/>
          <w:divBdr>
            <w:top w:val="none" w:sz="0" w:space="0" w:color="auto"/>
            <w:left w:val="none" w:sz="0" w:space="0" w:color="auto"/>
            <w:bottom w:val="none" w:sz="0" w:space="0" w:color="auto"/>
            <w:right w:val="none" w:sz="0" w:space="0" w:color="auto"/>
          </w:divBdr>
        </w:div>
        <w:div w:id="1333530367">
          <w:marLeft w:val="0"/>
          <w:marRight w:val="0"/>
          <w:marTop w:val="0"/>
          <w:marBottom w:val="0"/>
          <w:divBdr>
            <w:top w:val="none" w:sz="0" w:space="0" w:color="auto"/>
            <w:left w:val="none" w:sz="0" w:space="0" w:color="auto"/>
            <w:bottom w:val="none" w:sz="0" w:space="0" w:color="auto"/>
            <w:right w:val="none" w:sz="0" w:space="0" w:color="auto"/>
          </w:divBdr>
        </w:div>
        <w:div w:id="1708604463">
          <w:marLeft w:val="0"/>
          <w:marRight w:val="0"/>
          <w:marTop w:val="0"/>
          <w:marBottom w:val="0"/>
          <w:divBdr>
            <w:top w:val="none" w:sz="0" w:space="0" w:color="auto"/>
            <w:left w:val="none" w:sz="0" w:space="0" w:color="auto"/>
            <w:bottom w:val="none" w:sz="0" w:space="0" w:color="auto"/>
            <w:right w:val="none" w:sz="0" w:space="0" w:color="auto"/>
          </w:divBdr>
        </w:div>
        <w:div w:id="1665551384">
          <w:marLeft w:val="0"/>
          <w:marRight w:val="0"/>
          <w:marTop w:val="0"/>
          <w:marBottom w:val="0"/>
          <w:divBdr>
            <w:top w:val="none" w:sz="0" w:space="0" w:color="auto"/>
            <w:left w:val="none" w:sz="0" w:space="0" w:color="auto"/>
            <w:bottom w:val="none" w:sz="0" w:space="0" w:color="auto"/>
            <w:right w:val="none" w:sz="0" w:space="0" w:color="auto"/>
          </w:divBdr>
        </w:div>
        <w:div w:id="1335036244">
          <w:marLeft w:val="0"/>
          <w:marRight w:val="0"/>
          <w:marTop w:val="0"/>
          <w:marBottom w:val="0"/>
          <w:divBdr>
            <w:top w:val="none" w:sz="0" w:space="0" w:color="auto"/>
            <w:left w:val="none" w:sz="0" w:space="0" w:color="auto"/>
            <w:bottom w:val="none" w:sz="0" w:space="0" w:color="auto"/>
            <w:right w:val="none" w:sz="0" w:space="0" w:color="auto"/>
          </w:divBdr>
        </w:div>
        <w:div w:id="1476726054">
          <w:marLeft w:val="0"/>
          <w:marRight w:val="0"/>
          <w:marTop w:val="0"/>
          <w:marBottom w:val="0"/>
          <w:divBdr>
            <w:top w:val="none" w:sz="0" w:space="0" w:color="auto"/>
            <w:left w:val="none" w:sz="0" w:space="0" w:color="auto"/>
            <w:bottom w:val="none" w:sz="0" w:space="0" w:color="auto"/>
            <w:right w:val="none" w:sz="0" w:space="0" w:color="auto"/>
          </w:divBdr>
        </w:div>
        <w:div w:id="2019849997">
          <w:marLeft w:val="0"/>
          <w:marRight w:val="0"/>
          <w:marTop w:val="0"/>
          <w:marBottom w:val="0"/>
          <w:divBdr>
            <w:top w:val="none" w:sz="0" w:space="0" w:color="auto"/>
            <w:left w:val="none" w:sz="0" w:space="0" w:color="auto"/>
            <w:bottom w:val="none" w:sz="0" w:space="0" w:color="auto"/>
            <w:right w:val="none" w:sz="0" w:space="0" w:color="auto"/>
          </w:divBdr>
        </w:div>
        <w:div w:id="1233200528">
          <w:marLeft w:val="0"/>
          <w:marRight w:val="0"/>
          <w:marTop w:val="0"/>
          <w:marBottom w:val="0"/>
          <w:divBdr>
            <w:top w:val="none" w:sz="0" w:space="0" w:color="auto"/>
            <w:left w:val="none" w:sz="0" w:space="0" w:color="auto"/>
            <w:bottom w:val="none" w:sz="0" w:space="0" w:color="auto"/>
            <w:right w:val="none" w:sz="0" w:space="0" w:color="auto"/>
          </w:divBdr>
        </w:div>
        <w:div w:id="165438622">
          <w:marLeft w:val="0"/>
          <w:marRight w:val="0"/>
          <w:marTop w:val="0"/>
          <w:marBottom w:val="0"/>
          <w:divBdr>
            <w:top w:val="none" w:sz="0" w:space="0" w:color="auto"/>
            <w:left w:val="none" w:sz="0" w:space="0" w:color="auto"/>
            <w:bottom w:val="none" w:sz="0" w:space="0" w:color="auto"/>
            <w:right w:val="none" w:sz="0" w:space="0" w:color="auto"/>
          </w:divBdr>
        </w:div>
        <w:div w:id="720520196">
          <w:marLeft w:val="0"/>
          <w:marRight w:val="0"/>
          <w:marTop w:val="0"/>
          <w:marBottom w:val="0"/>
          <w:divBdr>
            <w:top w:val="none" w:sz="0" w:space="0" w:color="auto"/>
            <w:left w:val="none" w:sz="0" w:space="0" w:color="auto"/>
            <w:bottom w:val="none" w:sz="0" w:space="0" w:color="auto"/>
            <w:right w:val="none" w:sz="0" w:space="0" w:color="auto"/>
          </w:divBdr>
        </w:div>
        <w:div w:id="2070029837">
          <w:marLeft w:val="0"/>
          <w:marRight w:val="0"/>
          <w:marTop w:val="0"/>
          <w:marBottom w:val="0"/>
          <w:divBdr>
            <w:top w:val="none" w:sz="0" w:space="0" w:color="auto"/>
            <w:left w:val="none" w:sz="0" w:space="0" w:color="auto"/>
            <w:bottom w:val="none" w:sz="0" w:space="0" w:color="auto"/>
            <w:right w:val="none" w:sz="0" w:space="0" w:color="auto"/>
          </w:divBdr>
        </w:div>
      </w:divsChild>
    </w:div>
    <w:div w:id="759566197">
      <w:bodyDiv w:val="1"/>
      <w:marLeft w:val="0"/>
      <w:marRight w:val="0"/>
      <w:marTop w:val="0"/>
      <w:marBottom w:val="0"/>
      <w:divBdr>
        <w:top w:val="none" w:sz="0" w:space="0" w:color="auto"/>
        <w:left w:val="none" w:sz="0" w:space="0" w:color="auto"/>
        <w:bottom w:val="none" w:sz="0" w:space="0" w:color="auto"/>
        <w:right w:val="none" w:sz="0" w:space="0" w:color="auto"/>
      </w:divBdr>
      <w:divsChild>
        <w:div w:id="831681833">
          <w:marLeft w:val="0"/>
          <w:marRight w:val="0"/>
          <w:marTop w:val="0"/>
          <w:marBottom w:val="0"/>
          <w:divBdr>
            <w:top w:val="none" w:sz="0" w:space="0" w:color="auto"/>
            <w:left w:val="none" w:sz="0" w:space="0" w:color="auto"/>
            <w:bottom w:val="none" w:sz="0" w:space="0" w:color="auto"/>
            <w:right w:val="none" w:sz="0" w:space="0" w:color="auto"/>
          </w:divBdr>
        </w:div>
      </w:divsChild>
    </w:div>
    <w:div w:id="764544305">
      <w:bodyDiv w:val="1"/>
      <w:marLeft w:val="0"/>
      <w:marRight w:val="0"/>
      <w:marTop w:val="0"/>
      <w:marBottom w:val="0"/>
      <w:divBdr>
        <w:top w:val="none" w:sz="0" w:space="0" w:color="auto"/>
        <w:left w:val="none" w:sz="0" w:space="0" w:color="auto"/>
        <w:bottom w:val="none" w:sz="0" w:space="0" w:color="auto"/>
        <w:right w:val="none" w:sz="0" w:space="0" w:color="auto"/>
      </w:divBdr>
      <w:divsChild>
        <w:div w:id="1890068321">
          <w:marLeft w:val="0"/>
          <w:marRight w:val="0"/>
          <w:marTop w:val="0"/>
          <w:marBottom w:val="0"/>
          <w:divBdr>
            <w:top w:val="none" w:sz="0" w:space="0" w:color="auto"/>
            <w:left w:val="none" w:sz="0" w:space="0" w:color="auto"/>
            <w:bottom w:val="none" w:sz="0" w:space="0" w:color="auto"/>
            <w:right w:val="none" w:sz="0" w:space="0" w:color="auto"/>
          </w:divBdr>
        </w:div>
        <w:div w:id="1051726978">
          <w:marLeft w:val="0"/>
          <w:marRight w:val="0"/>
          <w:marTop w:val="0"/>
          <w:marBottom w:val="0"/>
          <w:divBdr>
            <w:top w:val="none" w:sz="0" w:space="0" w:color="auto"/>
            <w:left w:val="none" w:sz="0" w:space="0" w:color="auto"/>
            <w:bottom w:val="none" w:sz="0" w:space="0" w:color="auto"/>
            <w:right w:val="none" w:sz="0" w:space="0" w:color="auto"/>
          </w:divBdr>
        </w:div>
      </w:divsChild>
    </w:div>
    <w:div w:id="798843577">
      <w:bodyDiv w:val="1"/>
      <w:marLeft w:val="0"/>
      <w:marRight w:val="0"/>
      <w:marTop w:val="0"/>
      <w:marBottom w:val="0"/>
      <w:divBdr>
        <w:top w:val="none" w:sz="0" w:space="0" w:color="auto"/>
        <w:left w:val="none" w:sz="0" w:space="0" w:color="auto"/>
        <w:bottom w:val="none" w:sz="0" w:space="0" w:color="auto"/>
        <w:right w:val="none" w:sz="0" w:space="0" w:color="auto"/>
      </w:divBdr>
      <w:divsChild>
        <w:div w:id="1692297226">
          <w:marLeft w:val="0"/>
          <w:marRight w:val="0"/>
          <w:marTop w:val="0"/>
          <w:marBottom w:val="0"/>
          <w:divBdr>
            <w:top w:val="none" w:sz="0" w:space="0" w:color="auto"/>
            <w:left w:val="none" w:sz="0" w:space="0" w:color="auto"/>
            <w:bottom w:val="none" w:sz="0" w:space="0" w:color="auto"/>
            <w:right w:val="none" w:sz="0" w:space="0" w:color="auto"/>
          </w:divBdr>
        </w:div>
        <w:div w:id="2018339146">
          <w:marLeft w:val="0"/>
          <w:marRight w:val="0"/>
          <w:marTop w:val="0"/>
          <w:marBottom w:val="0"/>
          <w:divBdr>
            <w:top w:val="none" w:sz="0" w:space="0" w:color="auto"/>
            <w:left w:val="none" w:sz="0" w:space="0" w:color="auto"/>
            <w:bottom w:val="none" w:sz="0" w:space="0" w:color="auto"/>
            <w:right w:val="none" w:sz="0" w:space="0" w:color="auto"/>
          </w:divBdr>
        </w:div>
        <w:div w:id="1595702270">
          <w:marLeft w:val="0"/>
          <w:marRight w:val="0"/>
          <w:marTop w:val="0"/>
          <w:marBottom w:val="0"/>
          <w:divBdr>
            <w:top w:val="none" w:sz="0" w:space="0" w:color="auto"/>
            <w:left w:val="none" w:sz="0" w:space="0" w:color="auto"/>
            <w:bottom w:val="none" w:sz="0" w:space="0" w:color="auto"/>
            <w:right w:val="none" w:sz="0" w:space="0" w:color="auto"/>
          </w:divBdr>
        </w:div>
        <w:div w:id="1602491664">
          <w:marLeft w:val="0"/>
          <w:marRight w:val="0"/>
          <w:marTop w:val="0"/>
          <w:marBottom w:val="0"/>
          <w:divBdr>
            <w:top w:val="none" w:sz="0" w:space="0" w:color="auto"/>
            <w:left w:val="none" w:sz="0" w:space="0" w:color="auto"/>
            <w:bottom w:val="none" w:sz="0" w:space="0" w:color="auto"/>
            <w:right w:val="none" w:sz="0" w:space="0" w:color="auto"/>
          </w:divBdr>
        </w:div>
        <w:div w:id="180825961">
          <w:marLeft w:val="0"/>
          <w:marRight w:val="0"/>
          <w:marTop w:val="0"/>
          <w:marBottom w:val="0"/>
          <w:divBdr>
            <w:top w:val="none" w:sz="0" w:space="0" w:color="auto"/>
            <w:left w:val="none" w:sz="0" w:space="0" w:color="auto"/>
            <w:bottom w:val="none" w:sz="0" w:space="0" w:color="auto"/>
            <w:right w:val="none" w:sz="0" w:space="0" w:color="auto"/>
          </w:divBdr>
        </w:div>
      </w:divsChild>
    </w:div>
    <w:div w:id="801774585">
      <w:bodyDiv w:val="1"/>
      <w:marLeft w:val="0"/>
      <w:marRight w:val="0"/>
      <w:marTop w:val="0"/>
      <w:marBottom w:val="0"/>
      <w:divBdr>
        <w:top w:val="none" w:sz="0" w:space="0" w:color="auto"/>
        <w:left w:val="none" w:sz="0" w:space="0" w:color="auto"/>
        <w:bottom w:val="none" w:sz="0" w:space="0" w:color="auto"/>
        <w:right w:val="none" w:sz="0" w:space="0" w:color="auto"/>
      </w:divBdr>
      <w:divsChild>
        <w:div w:id="990206867">
          <w:marLeft w:val="0"/>
          <w:marRight w:val="0"/>
          <w:marTop w:val="0"/>
          <w:marBottom w:val="0"/>
          <w:divBdr>
            <w:top w:val="none" w:sz="0" w:space="0" w:color="auto"/>
            <w:left w:val="none" w:sz="0" w:space="0" w:color="auto"/>
            <w:bottom w:val="none" w:sz="0" w:space="0" w:color="auto"/>
            <w:right w:val="none" w:sz="0" w:space="0" w:color="auto"/>
          </w:divBdr>
        </w:div>
        <w:div w:id="775444916">
          <w:marLeft w:val="0"/>
          <w:marRight w:val="0"/>
          <w:marTop w:val="0"/>
          <w:marBottom w:val="0"/>
          <w:divBdr>
            <w:top w:val="none" w:sz="0" w:space="0" w:color="auto"/>
            <w:left w:val="none" w:sz="0" w:space="0" w:color="auto"/>
            <w:bottom w:val="none" w:sz="0" w:space="0" w:color="auto"/>
            <w:right w:val="none" w:sz="0" w:space="0" w:color="auto"/>
          </w:divBdr>
        </w:div>
        <w:div w:id="1996377220">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sChild>
    </w:div>
    <w:div w:id="831986339">
      <w:bodyDiv w:val="1"/>
      <w:marLeft w:val="0"/>
      <w:marRight w:val="0"/>
      <w:marTop w:val="0"/>
      <w:marBottom w:val="0"/>
      <w:divBdr>
        <w:top w:val="none" w:sz="0" w:space="0" w:color="auto"/>
        <w:left w:val="none" w:sz="0" w:space="0" w:color="auto"/>
        <w:bottom w:val="none" w:sz="0" w:space="0" w:color="auto"/>
        <w:right w:val="none" w:sz="0" w:space="0" w:color="auto"/>
      </w:divBdr>
      <w:divsChild>
        <w:div w:id="1891649664">
          <w:marLeft w:val="0"/>
          <w:marRight w:val="0"/>
          <w:marTop w:val="0"/>
          <w:marBottom w:val="0"/>
          <w:divBdr>
            <w:top w:val="none" w:sz="0" w:space="0" w:color="auto"/>
            <w:left w:val="none" w:sz="0" w:space="0" w:color="auto"/>
            <w:bottom w:val="none" w:sz="0" w:space="0" w:color="auto"/>
            <w:right w:val="none" w:sz="0" w:space="0" w:color="auto"/>
          </w:divBdr>
        </w:div>
        <w:div w:id="1914467684">
          <w:marLeft w:val="0"/>
          <w:marRight w:val="0"/>
          <w:marTop w:val="0"/>
          <w:marBottom w:val="0"/>
          <w:divBdr>
            <w:top w:val="none" w:sz="0" w:space="0" w:color="auto"/>
            <w:left w:val="none" w:sz="0" w:space="0" w:color="auto"/>
            <w:bottom w:val="none" w:sz="0" w:space="0" w:color="auto"/>
            <w:right w:val="none" w:sz="0" w:space="0" w:color="auto"/>
          </w:divBdr>
        </w:div>
        <w:div w:id="729809401">
          <w:marLeft w:val="0"/>
          <w:marRight w:val="0"/>
          <w:marTop w:val="0"/>
          <w:marBottom w:val="0"/>
          <w:divBdr>
            <w:top w:val="none" w:sz="0" w:space="0" w:color="auto"/>
            <w:left w:val="none" w:sz="0" w:space="0" w:color="auto"/>
            <w:bottom w:val="none" w:sz="0" w:space="0" w:color="auto"/>
            <w:right w:val="none" w:sz="0" w:space="0" w:color="auto"/>
          </w:divBdr>
        </w:div>
        <w:div w:id="1037776091">
          <w:marLeft w:val="0"/>
          <w:marRight w:val="0"/>
          <w:marTop w:val="0"/>
          <w:marBottom w:val="0"/>
          <w:divBdr>
            <w:top w:val="none" w:sz="0" w:space="0" w:color="auto"/>
            <w:left w:val="none" w:sz="0" w:space="0" w:color="auto"/>
            <w:bottom w:val="none" w:sz="0" w:space="0" w:color="auto"/>
            <w:right w:val="none" w:sz="0" w:space="0" w:color="auto"/>
          </w:divBdr>
        </w:div>
      </w:divsChild>
    </w:div>
    <w:div w:id="837237494">
      <w:bodyDiv w:val="1"/>
      <w:marLeft w:val="0"/>
      <w:marRight w:val="0"/>
      <w:marTop w:val="0"/>
      <w:marBottom w:val="0"/>
      <w:divBdr>
        <w:top w:val="none" w:sz="0" w:space="0" w:color="auto"/>
        <w:left w:val="none" w:sz="0" w:space="0" w:color="auto"/>
        <w:bottom w:val="none" w:sz="0" w:space="0" w:color="auto"/>
        <w:right w:val="none" w:sz="0" w:space="0" w:color="auto"/>
      </w:divBdr>
      <w:divsChild>
        <w:div w:id="965895093">
          <w:marLeft w:val="0"/>
          <w:marRight w:val="0"/>
          <w:marTop w:val="0"/>
          <w:marBottom w:val="0"/>
          <w:divBdr>
            <w:top w:val="none" w:sz="0" w:space="0" w:color="auto"/>
            <w:left w:val="none" w:sz="0" w:space="0" w:color="auto"/>
            <w:bottom w:val="none" w:sz="0" w:space="0" w:color="auto"/>
            <w:right w:val="none" w:sz="0" w:space="0" w:color="auto"/>
          </w:divBdr>
        </w:div>
        <w:div w:id="785663977">
          <w:marLeft w:val="0"/>
          <w:marRight w:val="0"/>
          <w:marTop w:val="0"/>
          <w:marBottom w:val="0"/>
          <w:divBdr>
            <w:top w:val="none" w:sz="0" w:space="0" w:color="auto"/>
            <w:left w:val="none" w:sz="0" w:space="0" w:color="auto"/>
            <w:bottom w:val="none" w:sz="0" w:space="0" w:color="auto"/>
            <w:right w:val="none" w:sz="0" w:space="0" w:color="auto"/>
          </w:divBdr>
        </w:div>
      </w:divsChild>
    </w:div>
    <w:div w:id="839463101">
      <w:bodyDiv w:val="1"/>
      <w:marLeft w:val="0"/>
      <w:marRight w:val="0"/>
      <w:marTop w:val="0"/>
      <w:marBottom w:val="0"/>
      <w:divBdr>
        <w:top w:val="none" w:sz="0" w:space="0" w:color="auto"/>
        <w:left w:val="none" w:sz="0" w:space="0" w:color="auto"/>
        <w:bottom w:val="none" w:sz="0" w:space="0" w:color="auto"/>
        <w:right w:val="none" w:sz="0" w:space="0" w:color="auto"/>
      </w:divBdr>
      <w:divsChild>
        <w:div w:id="443306056">
          <w:marLeft w:val="0"/>
          <w:marRight w:val="0"/>
          <w:marTop w:val="0"/>
          <w:marBottom w:val="0"/>
          <w:divBdr>
            <w:top w:val="none" w:sz="0" w:space="0" w:color="auto"/>
            <w:left w:val="none" w:sz="0" w:space="0" w:color="auto"/>
            <w:bottom w:val="none" w:sz="0" w:space="0" w:color="auto"/>
            <w:right w:val="none" w:sz="0" w:space="0" w:color="auto"/>
          </w:divBdr>
        </w:div>
        <w:div w:id="1772041707">
          <w:marLeft w:val="0"/>
          <w:marRight w:val="0"/>
          <w:marTop w:val="0"/>
          <w:marBottom w:val="0"/>
          <w:divBdr>
            <w:top w:val="none" w:sz="0" w:space="0" w:color="auto"/>
            <w:left w:val="none" w:sz="0" w:space="0" w:color="auto"/>
            <w:bottom w:val="none" w:sz="0" w:space="0" w:color="auto"/>
            <w:right w:val="none" w:sz="0" w:space="0" w:color="auto"/>
          </w:divBdr>
        </w:div>
      </w:divsChild>
    </w:div>
    <w:div w:id="948272231">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6378033">
      <w:bodyDiv w:val="1"/>
      <w:marLeft w:val="0"/>
      <w:marRight w:val="0"/>
      <w:marTop w:val="0"/>
      <w:marBottom w:val="0"/>
      <w:divBdr>
        <w:top w:val="none" w:sz="0" w:space="0" w:color="auto"/>
        <w:left w:val="none" w:sz="0" w:space="0" w:color="auto"/>
        <w:bottom w:val="none" w:sz="0" w:space="0" w:color="auto"/>
        <w:right w:val="none" w:sz="0" w:space="0" w:color="auto"/>
      </w:divBdr>
      <w:divsChild>
        <w:div w:id="1225020140">
          <w:marLeft w:val="0"/>
          <w:marRight w:val="0"/>
          <w:marTop w:val="0"/>
          <w:marBottom w:val="0"/>
          <w:divBdr>
            <w:top w:val="none" w:sz="0" w:space="0" w:color="auto"/>
            <w:left w:val="none" w:sz="0" w:space="0" w:color="auto"/>
            <w:bottom w:val="none" w:sz="0" w:space="0" w:color="auto"/>
            <w:right w:val="none" w:sz="0" w:space="0" w:color="auto"/>
          </w:divBdr>
        </w:div>
        <w:div w:id="1151748931">
          <w:marLeft w:val="0"/>
          <w:marRight w:val="0"/>
          <w:marTop w:val="0"/>
          <w:marBottom w:val="0"/>
          <w:divBdr>
            <w:top w:val="none" w:sz="0" w:space="0" w:color="auto"/>
            <w:left w:val="none" w:sz="0" w:space="0" w:color="auto"/>
            <w:bottom w:val="none" w:sz="0" w:space="0" w:color="auto"/>
            <w:right w:val="none" w:sz="0" w:space="0" w:color="auto"/>
          </w:divBdr>
        </w:div>
        <w:div w:id="1640841030">
          <w:marLeft w:val="0"/>
          <w:marRight w:val="0"/>
          <w:marTop w:val="0"/>
          <w:marBottom w:val="0"/>
          <w:divBdr>
            <w:top w:val="none" w:sz="0" w:space="0" w:color="auto"/>
            <w:left w:val="none" w:sz="0" w:space="0" w:color="auto"/>
            <w:bottom w:val="none" w:sz="0" w:space="0" w:color="auto"/>
            <w:right w:val="none" w:sz="0" w:space="0" w:color="auto"/>
          </w:divBdr>
        </w:div>
        <w:div w:id="226232667">
          <w:marLeft w:val="0"/>
          <w:marRight w:val="0"/>
          <w:marTop w:val="0"/>
          <w:marBottom w:val="0"/>
          <w:divBdr>
            <w:top w:val="none" w:sz="0" w:space="0" w:color="auto"/>
            <w:left w:val="none" w:sz="0" w:space="0" w:color="auto"/>
            <w:bottom w:val="none" w:sz="0" w:space="0" w:color="auto"/>
            <w:right w:val="none" w:sz="0" w:space="0" w:color="auto"/>
          </w:divBdr>
        </w:div>
        <w:div w:id="1828983805">
          <w:marLeft w:val="0"/>
          <w:marRight w:val="0"/>
          <w:marTop w:val="0"/>
          <w:marBottom w:val="0"/>
          <w:divBdr>
            <w:top w:val="none" w:sz="0" w:space="0" w:color="auto"/>
            <w:left w:val="none" w:sz="0" w:space="0" w:color="auto"/>
            <w:bottom w:val="none" w:sz="0" w:space="0" w:color="auto"/>
            <w:right w:val="none" w:sz="0" w:space="0" w:color="auto"/>
          </w:divBdr>
        </w:div>
      </w:divsChild>
    </w:div>
    <w:div w:id="992947351">
      <w:bodyDiv w:val="1"/>
      <w:marLeft w:val="0"/>
      <w:marRight w:val="0"/>
      <w:marTop w:val="0"/>
      <w:marBottom w:val="0"/>
      <w:divBdr>
        <w:top w:val="none" w:sz="0" w:space="0" w:color="auto"/>
        <w:left w:val="none" w:sz="0" w:space="0" w:color="auto"/>
        <w:bottom w:val="none" w:sz="0" w:space="0" w:color="auto"/>
        <w:right w:val="none" w:sz="0" w:space="0" w:color="auto"/>
      </w:divBdr>
      <w:divsChild>
        <w:div w:id="33120290">
          <w:marLeft w:val="0"/>
          <w:marRight w:val="0"/>
          <w:marTop w:val="0"/>
          <w:marBottom w:val="0"/>
          <w:divBdr>
            <w:top w:val="none" w:sz="0" w:space="0" w:color="auto"/>
            <w:left w:val="none" w:sz="0" w:space="0" w:color="auto"/>
            <w:bottom w:val="none" w:sz="0" w:space="0" w:color="auto"/>
            <w:right w:val="none" w:sz="0" w:space="0" w:color="auto"/>
          </w:divBdr>
        </w:div>
        <w:div w:id="692193252">
          <w:marLeft w:val="0"/>
          <w:marRight w:val="0"/>
          <w:marTop w:val="0"/>
          <w:marBottom w:val="0"/>
          <w:divBdr>
            <w:top w:val="none" w:sz="0" w:space="0" w:color="auto"/>
            <w:left w:val="none" w:sz="0" w:space="0" w:color="auto"/>
            <w:bottom w:val="none" w:sz="0" w:space="0" w:color="auto"/>
            <w:right w:val="none" w:sz="0" w:space="0" w:color="auto"/>
          </w:divBdr>
        </w:div>
        <w:div w:id="967855722">
          <w:marLeft w:val="0"/>
          <w:marRight w:val="0"/>
          <w:marTop w:val="0"/>
          <w:marBottom w:val="0"/>
          <w:divBdr>
            <w:top w:val="none" w:sz="0" w:space="0" w:color="auto"/>
            <w:left w:val="none" w:sz="0" w:space="0" w:color="auto"/>
            <w:bottom w:val="none" w:sz="0" w:space="0" w:color="auto"/>
            <w:right w:val="none" w:sz="0" w:space="0" w:color="auto"/>
          </w:divBdr>
        </w:div>
        <w:div w:id="1790004075">
          <w:marLeft w:val="0"/>
          <w:marRight w:val="0"/>
          <w:marTop w:val="0"/>
          <w:marBottom w:val="0"/>
          <w:divBdr>
            <w:top w:val="none" w:sz="0" w:space="0" w:color="auto"/>
            <w:left w:val="none" w:sz="0" w:space="0" w:color="auto"/>
            <w:bottom w:val="none" w:sz="0" w:space="0" w:color="auto"/>
            <w:right w:val="none" w:sz="0" w:space="0" w:color="auto"/>
          </w:divBdr>
        </w:div>
        <w:div w:id="1879006686">
          <w:marLeft w:val="0"/>
          <w:marRight w:val="0"/>
          <w:marTop w:val="0"/>
          <w:marBottom w:val="0"/>
          <w:divBdr>
            <w:top w:val="none" w:sz="0" w:space="0" w:color="auto"/>
            <w:left w:val="none" w:sz="0" w:space="0" w:color="auto"/>
            <w:bottom w:val="none" w:sz="0" w:space="0" w:color="auto"/>
            <w:right w:val="none" w:sz="0" w:space="0" w:color="auto"/>
          </w:divBdr>
        </w:div>
        <w:div w:id="527718783">
          <w:marLeft w:val="0"/>
          <w:marRight w:val="0"/>
          <w:marTop w:val="0"/>
          <w:marBottom w:val="0"/>
          <w:divBdr>
            <w:top w:val="none" w:sz="0" w:space="0" w:color="auto"/>
            <w:left w:val="none" w:sz="0" w:space="0" w:color="auto"/>
            <w:bottom w:val="none" w:sz="0" w:space="0" w:color="auto"/>
            <w:right w:val="none" w:sz="0" w:space="0" w:color="auto"/>
          </w:divBdr>
        </w:div>
        <w:div w:id="2116318468">
          <w:marLeft w:val="0"/>
          <w:marRight w:val="0"/>
          <w:marTop w:val="0"/>
          <w:marBottom w:val="0"/>
          <w:divBdr>
            <w:top w:val="none" w:sz="0" w:space="0" w:color="auto"/>
            <w:left w:val="none" w:sz="0" w:space="0" w:color="auto"/>
            <w:bottom w:val="none" w:sz="0" w:space="0" w:color="auto"/>
            <w:right w:val="none" w:sz="0" w:space="0" w:color="auto"/>
          </w:divBdr>
        </w:div>
        <w:div w:id="953290867">
          <w:marLeft w:val="0"/>
          <w:marRight w:val="0"/>
          <w:marTop w:val="0"/>
          <w:marBottom w:val="0"/>
          <w:divBdr>
            <w:top w:val="none" w:sz="0" w:space="0" w:color="auto"/>
            <w:left w:val="none" w:sz="0" w:space="0" w:color="auto"/>
            <w:bottom w:val="none" w:sz="0" w:space="0" w:color="auto"/>
            <w:right w:val="none" w:sz="0" w:space="0" w:color="auto"/>
          </w:divBdr>
        </w:div>
        <w:div w:id="698774708">
          <w:marLeft w:val="0"/>
          <w:marRight w:val="0"/>
          <w:marTop w:val="0"/>
          <w:marBottom w:val="0"/>
          <w:divBdr>
            <w:top w:val="none" w:sz="0" w:space="0" w:color="auto"/>
            <w:left w:val="none" w:sz="0" w:space="0" w:color="auto"/>
            <w:bottom w:val="none" w:sz="0" w:space="0" w:color="auto"/>
            <w:right w:val="none" w:sz="0" w:space="0" w:color="auto"/>
          </w:divBdr>
        </w:div>
        <w:div w:id="1045838217">
          <w:marLeft w:val="0"/>
          <w:marRight w:val="0"/>
          <w:marTop w:val="0"/>
          <w:marBottom w:val="0"/>
          <w:divBdr>
            <w:top w:val="none" w:sz="0" w:space="0" w:color="auto"/>
            <w:left w:val="none" w:sz="0" w:space="0" w:color="auto"/>
            <w:bottom w:val="none" w:sz="0" w:space="0" w:color="auto"/>
            <w:right w:val="none" w:sz="0" w:space="0" w:color="auto"/>
          </w:divBdr>
        </w:div>
        <w:div w:id="1515463720">
          <w:marLeft w:val="0"/>
          <w:marRight w:val="0"/>
          <w:marTop w:val="0"/>
          <w:marBottom w:val="0"/>
          <w:divBdr>
            <w:top w:val="none" w:sz="0" w:space="0" w:color="auto"/>
            <w:left w:val="none" w:sz="0" w:space="0" w:color="auto"/>
            <w:bottom w:val="none" w:sz="0" w:space="0" w:color="auto"/>
            <w:right w:val="none" w:sz="0" w:space="0" w:color="auto"/>
          </w:divBdr>
        </w:div>
        <w:div w:id="599263810">
          <w:marLeft w:val="0"/>
          <w:marRight w:val="0"/>
          <w:marTop w:val="0"/>
          <w:marBottom w:val="0"/>
          <w:divBdr>
            <w:top w:val="none" w:sz="0" w:space="0" w:color="auto"/>
            <w:left w:val="none" w:sz="0" w:space="0" w:color="auto"/>
            <w:bottom w:val="none" w:sz="0" w:space="0" w:color="auto"/>
            <w:right w:val="none" w:sz="0" w:space="0" w:color="auto"/>
          </w:divBdr>
        </w:div>
        <w:div w:id="518737408">
          <w:marLeft w:val="0"/>
          <w:marRight w:val="0"/>
          <w:marTop w:val="0"/>
          <w:marBottom w:val="0"/>
          <w:divBdr>
            <w:top w:val="none" w:sz="0" w:space="0" w:color="auto"/>
            <w:left w:val="none" w:sz="0" w:space="0" w:color="auto"/>
            <w:bottom w:val="none" w:sz="0" w:space="0" w:color="auto"/>
            <w:right w:val="none" w:sz="0" w:space="0" w:color="auto"/>
          </w:divBdr>
        </w:div>
        <w:div w:id="2092580310">
          <w:marLeft w:val="0"/>
          <w:marRight w:val="0"/>
          <w:marTop w:val="0"/>
          <w:marBottom w:val="0"/>
          <w:divBdr>
            <w:top w:val="none" w:sz="0" w:space="0" w:color="auto"/>
            <w:left w:val="none" w:sz="0" w:space="0" w:color="auto"/>
            <w:bottom w:val="none" w:sz="0" w:space="0" w:color="auto"/>
            <w:right w:val="none" w:sz="0" w:space="0" w:color="auto"/>
          </w:divBdr>
        </w:div>
        <w:div w:id="1119955077">
          <w:marLeft w:val="0"/>
          <w:marRight w:val="0"/>
          <w:marTop w:val="0"/>
          <w:marBottom w:val="0"/>
          <w:divBdr>
            <w:top w:val="none" w:sz="0" w:space="0" w:color="auto"/>
            <w:left w:val="none" w:sz="0" w:space="0" w:color="auto"/>
            <w:bottom w:val="none" w:sz="0" w:space="0" w:color="auto"/>
            <w:right w:val="none" w:sz="0" w:space="0" w:color="auto"/>
          </w:divBdr>
        </w:div>
        <w:div w:id="2016296167">
          <w:marLeft w:val="0"/>
          <w:marRight w:val="0"/>
          <w:marTop w:val="0"/>
          <w:marBottom w:val="0"/>
          <w:divBdr>
            <w:top w:val="none" w:sz="0" w:space="0" w:color="auto"/>
            <w:left w:val="none" w:sz="0" w:space="0" w:color="auto"/>
            <w:bottom w:val="none" w:sz="0" w:space="0" w:color="auto"/>
            <w:right w:val="none" w:sz="0" w:space="0" w:color="auto"/>
          </w:divBdr>
        </w:div>
        <w:div w:id="25254784">
          <w:marLeft w:val="0"/>
          <w:marRight w:val="0"/>
          <w:marTop w:val="0"/>
          <w:marBottom w:val="0"/>
          <w:divBdr>
            <w:top w:val="none" w:sz="0" w:space="0" w:color="auto"/>
            <w:left w:val="none" w:sz="0" w:space="0" w:color="auto"/>
            <w:bottom w:val="none" w:sz="0" w:space="0" w:color="auto"/>
            <w:right w:val="none" w:sz="0" w:space="0" w:color="auto"/>
          </w:divBdr>
        </w:div>
        <w:div w:id="1752310993">
          <w:marLeft w:val="0"/>
          <w:marRight w:val="0"/>
          <w:marTop w:val="0"/>
          <w:marBottom w:val="0"/>
          <w:divBdr>
            <w:top w:val="none" w:sz="0" w:space="0" w:color="auto"/>
            <w:left w:val="none" w:sz="0" w:space="0" w:color="auto"/>
            <w:bottom w:val="none" w:sz="0" w:space="0" w:color="auto"/>
            <w:right w:val="none" w:sz="0" w:space="0" w:color="auto"/>
          </w:divBdr>
        </w:div>
        <w:div w:id="2059088877">
          <w:marLeft w:val="0"/>
          <w:marRight w:val="0"/>
          <w:marTop w:val="0"/>
          <w:marBottom w:val="0"/>
          <w:divBdr>
            <w:top w:val="none" w:sz="0" w:space="0" w:color="auto"/>
            <w:left w:val="none" w:sz="0" w:space="0" w:color="auto"/>
            <w:bottom w:val="none" w:sz="0" w:space="0" w:color="auto"/>
            <w:right w:val="none" w:sz="0" w:space="0" w:color="auto"/>
          </w:divBdr>
        </w:div>
        <w:div w:id="596671422">
          <w:marLeft w:val="0"/>
          <w:marRight w:val="0"/>
          <w:marTop w:val="0"/>
          <w:marBottom w:val="0"/>
          <w:divBdr>
            <w:top w:val="none" w:sz="0" w:space="0" w:color="auto"/>
            <w:left w:val="none" w:sz="0" w:space="0" w:color="auto"/>
            <w:bottom w:val="none" w:sz="0" w:space="0" w:color="auto"/>
            <w:right w:val="none" w:sz="0" w:space="0" w:color="auto"/>
          </w:divBdr>
        </w:div>
        <w:div w:id="1292519947">
          <w:marLeft w:val="0"/>
          <w:marRight w:val="0"/>
          <w:marTop w:val="0"/>
          <w:marBottom w:val="0"/>
          <w:divBdr>
            <w:top w:val="none" w:sz="0" w:space="0" w:color="auto"/>
            <w:left w:val="none" w:sz="0" w:space="0" w:color="auto"/>
            <w:bottom w:val="none" w:sz="0" w:space="0" w:color="auto"/>
            <w:right w:val="none" w:sz="0" w:space="0" w:color="auto"/>
          </w:divBdr>
        </w:div>
        <w:div w:id="525799690">
          <w:marLeft w:val="0"/>
          <w:marRight w:val="0"/>
          <w:marTop w:val="0"/>
          <w:marBottom w:val="0"/>
          <w:divBdr>
            <w:top w:val="none" w:sz="0" w:space="0" w:color="auto"/>
            <w:left w:val="none" w:sz="0" w:space="0" w:color="auto"/>
            <w:bottom w:val="none" w:sz="0" w:space="0" w:color="auto"/>
            <w:right w:val="none" w:sz="0" w:space="0" w:color="auto"/>
          </w:divBdr>
        </w:div>
      </w:divsChild>
    </w:div>
    <w:div w:id="994527552">
      <w:bodyDiv w:val="1"/>
      <w:marLeft w:val="0"/>
      <w:marRight w:val="0"/>
      <w:marTop w:val="0"/>
      <w:marBottom w:val="0"/>
      <w:divBdr>
        <w:top w:val="none" w:sz="0" w:space="0" w:color="auto"/>
        <w:left w:val="none" w:sz="0" w:space="0" w:color="auto"/>
        <w:bottom w:val="none" w:sz="0" w:space="0" w:color="auto"/>
        <w:right w:val="none" w:sz="0" w:space="0" w:color="auto"/>
      </w:divBdr>
      <w:divsChild>
        <w:div w:id="1219518115">
          <w:marLeft w:val="0"/>
          <w:marRight w:val="0"/>
          <w:marTop w:val="0"/>
          <w:marBottom w:val="0"/>
          <w:divBdr>
            <w:top w:val="none" w:sz="0" w:space="0" w:color="auto"/>
            <w:left w:val="none" w:sz="0" w:space="0" w:color="auto"/>
            <w:bottom w:val="none" w:sz="0" w:space="0" w:color="auto"/>
            <w:right w:val="none" w:sz="0" w:space="0" w:color="auto"/>
          </w:divBdr>
        </w:div>
        <w:div w:id="853301278">
          <w:marLeft w:val="0"/>
          <w:marRight w:val="0"/>
          <w:marTop w:val="0"/>
          <w:marBottom w:val="0"/>
          <w:divBdr>
            <w:top w:val="none" w:sz="0" w:space="0" w:color="auto"/>
            <w:left w:val="none" w:sz="0" w:space="0" w:color="auto"/>
            <w:bottom w:val="none" w:sz="0" w:space="0" w:color="auto"/>
            <w:right w:val="none" w:sz="0" w:space="0" w:color="auto"/>
          </w:divBdr>
        </w:div>
        <w:div w:id="620381477">
          <w:marLeft w:val="0"/>
          <w:marRight w:val="0"/>
          <w:marTop w:val="0"/>
          <w:marBottom w:val="0"/>
          <w:divBdr>
            <w:top w:val="none" w:sz="0" w:space="0" w:color="auto"/>
            <w:left w:val="none" w:sz="0" w:space="0" w:color="auto"/>
            <w:bottom w:val="none" w:sz="0" w:space="0" w:color="auto"/>
            <w:right w:val="none" w:sz="0" w:space="0" w:color="auto"/>
          </w:divBdr>
        </w:div>
      </w:divsChild>
    </w:div>
    <w:div w:id="1003163166">
      <w:bodyDiv w:val="1"/>
      <w:marLeft w:val="0"/>
      <w:marRight w:val="0"/>
      <w:marTop w:val="0"/>
      <w:marBottom w:val="0"/>
      <w:divBdr>
        <w:top w:val="none" w:sz="0" w:space="0" w:color="auto"/>
        <w:left w:val="none" w:sz="0" w:space="0" w:color="auto"/>
        <w:bottom w:val="none" w:sz="0" w:space="0" w:color="auto"/>
        <w:right w:val="none" w:sz="0" w:space="0" w:color="auto"/>
      </w:divBdr>
      <w:divsChild>
        <w:div w:id="2128966179">
          <w:marLeft w:val="0"/>
          <w:marRight w:val="0"/>
          <w:marTop w:val="0"/>
          <w:marBottom w:val="0"/>
          <w:divBdr>
            <w:top w:val="none" w:sz="0" w:space="0" w:color="auto"/>
            <w:left w:val="none" w:sz="0" w:space="0" w:color="auto"/>
            <w:bottom w:val="none" w:sz="0" w:space="0" w:color="auto"/>
            <w:right w:val="none" w:sz="0" w:space="0" w:color="auto"/>
          </w:divBdr>
        </w:div>
        <w:div w:id="1265528689">
          <w:marLeft w:val="0"/>
          <w:marRight w:val="0"/>
          <w:marTop w:val="0"/>
          <w:marBottom w:val="0"/>
          <w:divBdr>
            <w:top w:val="none" w:sz="0" w:space="0" w:color="auto"/>
            <w:left w:val="none" w:sz="0" w:space="0" w:color="auto"/>
            <w:bottom w:val="none" w:sz="0" w:space="0" w:color="auto"/>
            <w:right w:val="none" w:sz="0" w:space="0" w:color="auto"/>
          </w:divBdr>
        </w:div>
        <w:div w:id="1604603681">
          <w:marLeft w:val="0"/>
          <w:marRight w:val="0"/>
          <w:marTop w:val="0"/>
          <w:marBottom w:val="0"/>
          <w:divBdr>
            <w:top w:val="none" w:sz="0" w:space="0" w:color="auto"/>
            <w:left w:val="none" w:sz="0" w:space="0" w:color="auto"/>
            <w:bottom w:val="none" w:sz="0" w:space="0" w:color="auto"/>
            <w:right w:val="none" w:sz="0" w:space="0" w:color="auto"/>
          </w:divBdr>
        </w:div>
        <w:div w:id="1405297047">
          <w:marLeft w:val="0"/>
          <w:marRight w:val="0"/>
          <w:marTop w:val="0"/>
          <w:marBottom w:val="0"/>
          <w:divBdr>
            <w:top w:val="none" w:sz="0" w:space="0" w:color="auto"/>
            <w:left w:val="none" w:sz="0" w:space="0" w:color="auto"/>
            <w:bottom w:val="none" w:sz="0" w:space="0" w:color="auto"/>
            <w:right w:val="none" w:sz="0" w:space="0" w:color="auto"/>
          </w:divBdr>
        </w:div>
        <w:div w:id="920216833">
          <w:marLeft w:val="0"/>
          <w:marRight w:val="0"/>
          <w:marTop w:val="0"/>
          <w:marBottom w:val="0"/>
          <w:divBdr>
            <w:top w:val="none" w:sz="0" w:space="0" w:color="auto"/>
            <w:left w:val="none" w:sz="0" w:space="0" w:color="auto"/>
            <w:bottom w:val="none" w:sz="0" w:space="0" w:color="auto"/>
            <w:right w:val="none" w:sz="0" w:space="0" w:color="auto"/>
          </w:divBdr>
        </w:div>
      </w:divsChild>
    </w:div>
    <w:div w:id="1039933841">
      <w:bodyDiv w:val="1"/>
      <w:marLeft w:val="0"/>
      <w:marRight w:val="0"/>
      <w:marTop w:val="0"/>
      <w:marBottom w:val="0"/>
      <w:divBdr>
        <w:top w:val="none" w:sz="0" w:space="0" w:color="auto"/>
        <w:left w:val="none" w:sz="0" w:space="0" w:color="auto"/>
        <w:bottom w:val="none" w:sz="0" w:space="0" w:color="auto"/>
        <w:right w:val="none" w:sz="0" w:space="0" w:color="auto"/>
      </w:divBdr>
      <w:divsChild>
        <w:div w:id="678506286">
          <w:marLeft w:val="0"/>
          <w:marRight w:val="0"/>
          <w:marTop w:val="0"/>
          <w:marBottom w:val="0"/>
          <w:divBdr>
            <w:top w:val="none" w:sz="0" w:space="0" w:color="auto"/>
            <w:left w:val="none" w:sz="0" w:space="0" w:color="auto"/>
            <w:bottom w:val="none" w:sz="0" w:space="0" w:color="auto"/>
            <w:right w:val="none" w:sz="0" w:space="0" w:color="auto"/>
          </w:divBdr>
        </w:div>
      </w:divsChild>
    </w:div>
    <w:div w:id="1080252329">
      <w:bodyDiv w:val="1"/>
      <w:marLeft w:val="0"/>
      <w:marRight w:val="0"/>
      <w:marTop w:val="0"/>
      <w:marBottom w:val="0"/>
      <w:divBdr>
        <w:top w:val="none" w:sz="0" w:space="0" w:color="auto"/>
        <w:left w:val="none" w:sz="0" w:space="0" w:color="auto"/>
        <w:bottom w:val="none" w:sz="0" w:space="0" w:color="auto"/>
        <w:right w:val="none" w:sz="0" w:space="0" w:color="auto"/>
      </w:divBdr>
      <w:divsChild>
        <w:div w:id="141772838">
          <w:marLeft w:val="0"/>
          <w:marRight w:val="0"/>
          <w:marTop w:val="0"/>
          <w:marBottom w:val="0"/>
          <w:divBdr>
            <w:top w:val="none" w:sz="0" w:space="0" w:color="auto"/>
            <w:left w:val="none" w:sz="0" w:space="0" w:color="auto"/>
            <w:bottom w:val="none" w:sz="0" w:space="0" w:color="auto"/>
            <w:right w:val="none" w:sz="0" w:space="0" w:color="auto"/>
          </w:divBdr>
        </w:div>
        <w:div w:id="2088571935">
          <w:marLeft w:val="0"/>
          <w:marRight w:val="0"/>
          <w:marTop w:val="0"/>
          <w:marBottom w:val="0"/>
          <w:divBdr>
            <w:top w:val="none" w:sz="0" w:space="0" w:color="auto"/>
            <w:left w:val="none" w:sz="0" w:space="0" w:color="auto"/>
            <w:bottom w:val="none" w:sz="0" w:space="0" w:color="auto"/>
            <w:right w:val="none" w:sz="0" w:space="0" w:color="auto"/>
          </w:divBdr>
        </w:div>
      </w:divsChild>
    </w:div>
    <w:div w:id="1107233851">
      <w:bodyDiv w:val="1"/>
      <w:marLeft w:val="0"/>
      <w:marRight w:val="0"/>
      <w:marTop w:val="0"/>
      <w:marBottom w:val="0"/>
      <w:divBdr>
        <w:top w:val="none" w:sz="0" w:space="0" w:color="auto"/>
        <w:left w:val="none" w:sz="0" w:space="0" w:color="auto"/>
        <w:bottom w:val="none" w:sz="0" w:space="0" w:color="auto"/>
        <w:right w:val="none" w:sz="0" w:space="0" w:color="auto"/>
      </w:divBdr>
      <w:divsChild>
        <w:div w:id="778185567">
          <w:marLeft w:val="0"/>
          <w:marRight w:val="0"/>
          <w:marTop w:val="0"/>
          <w:marBottom w:val="0"/>
          <w:divBdr>
            <w:top w:val="none" w:sz="0" w:space="0" w:color="auto"/>
            <w:left w:val="none" w:sz="0" w:space="0" w:color="auto"/>
            <w:bottom w:val="none" w:sz="0" w:space="0" w:color="auto"/>
            <w:right w:val="none" w:sz="0" w:space="0" w:color="auto"/>
          </w:divBdr>
        </w:div>
        <w:div w:id="2076318618">
          <w:marLeft w:val="0"/>
          <w:marRight w:val="0"/>
          <w:marTop w:val="0"/>
          <w:marBottom w:val="0"/>
          <w:divBdr>
            <w:top w:val="none" w:sz="0" w:space="0" w:color="auto"/>
            <w:left w:val="none" w:sz="0" w:space="0" w:color="auto"/>
            <w:bottom w:val="none" w:sz="0" w:space="0" w:color="auto"/>
            <w:right w:val="none" w:sz="0" w:space="0" w:color="auto"/>
          </w:divBdr>
        </w:div>
        <w:div w:id="1841191687">
          <w:marLeft w:val="0"/>
          <w:marRight w:val="0"/>
          <w:marTop w:val="0"/>
          <w:marBottom w:val="0"/>
          <w:divBdr>
            <w:top w:val="none" w:sz="0" w:space="0" w:color="auto"/>
            <w:left w:val="none" w:sz="0" w:space="0" w:color="auto"/>
            <w:bottom w:val="none" w:sz="0" w:space="0" w:color="auto"/>
            <w:right w:val="none" w:sz="0" w:space="0" w:color="auto"/>
          </w:divBdr>
        </w:div>
        <w:div w:id="1180969120">
          <w:marLeft w:val="0"/>
          <w:marRight w:val="0"/>
          <w:marTop w:val="0"/>
          <w:marBottom w:val="0"/>
          <w:divBdr>
            <w:top w:val="none" w:sz="0" w:space="0" w:color="auto"/>
            <w:left w:val="none" w:sz="0" w:space="0" w:color="auto"/>
            <w:bottom w:val="none" w:sz="0" w:space="0" w:color="auto"/>
            <w:right w:val="none" w:sz="0" w:space="0" w:color="auto"/>
          </w:divBdr>
        </w:div>
        <w:div w:id="233397297">
          <w:marLeft w:val="0"/>
          <w:marRight w:val="0"/>
          <w:marTop w:val="0"/>
          <w:marBottom w:val="0"/>
          <w:divBdr>
            <w:top w:val="none" w:sz="0" w:space="0" w:color="auto"/>
            <w:left w:val="none" w:sz="0" w:space="0" w:color="auto"/>
            <w:bottom w:val="none" w:sz="0" w:space="0" w:color="auto"/>
            <w:right w:val="none" w:sz="0" w:space="0" w:color="auto"/>
          </w:divBdr>
        </w:div>
        <w:div w:id="1414663703">
          <w:marLeft w:val="0"/>
          <w:marRight w:val="0"/>
          <w:marTop w:val="0"/>
          <w:marBottom w:val="0"/>
          <w:divBdr>
            <w:top w:val="none" w:sz="0" w:space="0" w:color="auto"/>
            <w:left w:val="none" w:sz="0" w:space="0" w:color="auto"/>
            <w:bottom w:val="none" w:sz="0" w:space="0" w:color="auto"/>
            <w:right w:val="none" w:sz="0" w:space="0" w:color="auto"/>
          </w:divBdr>
        </w:div>
        <w:div w:id="92286317">
          <w:marLeft w:val="0"/>
          <w:marRight w:val="0"/>
          <w:marTop w:val="0"/>
          <w:marBottom w:val="0"/>
          <w:divBdr>
            <w:top w:val="none" w:sz="0" w:space="0" w:color="auto"/>
            <w:left w:val="none" w:sz="0" w:space="0" w:color="auto"/>
            <w:bottom w:val="none" w:sz="0" w:space="0" w:color="auto"/>
            <w:right w:val="none" w:sz="0" w:space="0" w:color="auto"/>
          </w:divBdr>
        </w:div>
      </w:divsChild>
    </w:div>
    <w:div w:id="1112820668">
      <w:bodyDiv w:val="1"/>
      <w:marLeft w:val="0"/>
      <w:marRight w:val="0"/>
      <w:marTop w:val="0"/>
      <w:marBottom w:val="0"/>
      <w:divBdr>
        <w:top w:val="none" w:sz="0" w:space="0" w:color="auto"/>
        <w:left w:val="none" w:sz="0" w:space="0" w:color="auto"/>
        <w:bottom w:val="none" w:sz="0" w:space="0" w:color="auto"/>
        <w:right w:val="none" w:sz="0" w:space="0" w:color="auto"/>
      </w:divBdr>
      <w:divsChild>
        <w:div w:id="29888431">
          <w:marLeft w:val="0"/>
          <w:marRight w:val="0"/>
          <w:marTop w:val="0"/>
          <w:marBottom w:val="0"/>
          <w:divBdr>
            <w:top w:val="none" w:sz="0" w:space="0" w:color="auto"/>
            <w:left w:val="none" w:sz="0" w:space="0" w:color="auto"/>
            <w:bottom w:val="none" w:sz="0" w:space="0" w:color="auto"/>
            <w:right w:val="none" w:sz="0" w:space="0" w:color="auto"/>
          </w:divBdr>
        </w:div>
        <w:div w:id="841046780">
          <w:marLeft w:val="0"/>
          <w:marRight w:val="0"/>
          <w:marTop w:val="0"/>
          <w:marBottom w:val="0"/>
          <w:divBdr>
            <w:top w:val="none" w:sz="0" w:space="0" w:color="auto"/>
            <w:left w:val="none" w:sz="0" w:space="0" w:color="auto"/>
            <w:bottom w:val="none" w:sz="0" w:space="0" w:color="auto"/>
            <w:right w:val="none" w:sz="0" w:space="0" w:color="auto"/>
          </w:divBdr>
        </w:div>
        <w:div w:id="511913048">
          <w:marLeft w:val="0"/>
          <w:marRight w:val="0"/>
          <w:marTop w:val="0"/>
          <w:marBottom w:val="0"/>
          <w:divBdr>
            <w:top w:val="none" w:sz="0" w:space="0" w:color="auto"/>
            <w:left w:val="none" w:sz="0" w:space="0" w:color="auto"/>
            <w:bottom w:val="none" w:sz="0" w:space="0" w:color="auto"/>
            <w:right w:val="none" w:sz="0" w:space="0" w:color="auto"/>
          </w:divBdr>
        </w:div>
      </w:divsChild>
    </w:div>
    <w:div w:id="1120416327">
      <w:bodyDiv w:val="1"/>
      <w:marLeft w:val="0"/>
      <w:marRight w:val="0"/>
      <w:marTop w:val="0"/>
      <w:marBottom w:val="0"/>
      <w:divBdr>
        <w:top w:val="none" w:sz="0" w:space="0" w:color="auto"/>
        <w:left w:val="none" w:sz="0" w:space="0" w:color="auto"/>
        <w:bottom w:val="none" w:sz="0" w:space="0" w:color="auto"/>
        <w:right w:val="none" w:sz="0" w:space="0" w:color="auto"/>
      </w:divBdr>
      <w:divsChild>
        <w:div w:id="1732727971">
          <w:marLeft w:val="0"/>
          <w:marRight w:val="0"/>
          <w:marTop w:val="0"/>
          <w:marBottom w:val="0"/>
          <w:divBdr>
            <w:top w:val="none" w:sz="0" w:space="0" w:color="auto"/>
            <w:left w:val="none" w:sz="0" w:space="0" w:color="auto"/>
            <w:bottom w:val="none" w:sz="0" w:space="0" w:color="auto"/>
            <w:right w:val="none" w:sz="0" w:space="0" w:color="auto"/>
          </w:divBdr>
        </w:div>
        <w:div w:id="542526362">
          <w:marLeft w:val="0"/>
          <w:marRight w:val="0"/>
          <w:marTop w:val="0"/>
          <w:marBottom w:val="0"/>
          <w:divBdr>
            <w:top w:val="none" w:sz="0" w:space="0" w:color="auto"/>
            <w:left w:val="none" w:sz="0" w:space="0" w:color="auto"/>
            <w:bottom w:val="none" w:sz="0" w:space="0" w:color="auto"/>
            <w:right w:val="none" w:sz="0" w:space="0" w:color="auto"/>
          </w:divBdr>
        </w:div>
        <w:div w:id="1707295924">
          <w:marLeft w:val="0"/>
          <w:marRight w:val="0"/>
          <w:marTop w:val="0"/>
          <w:marBottom w:val="0"/>
          <w:divBdr>
            <w:top w:val="none" w:sz="0" w:space="0" w:color="auto"/>
            <w:left w:val="none" w:sz="0" w:space="0" w:color="auto"/>
            <w:bottom w:val="none" w:sz="0" w:space="0" w:color="auto"/>
            <w:right w:val="none" w:sz="0" w:space="0" w:color="auto"/>
          </w:divBdr>
        </w:div>
      </w:divsChild>
    </w:div>
    <w:div w:id="1169754609">
      <w:bodyDiv w:val="1"/>
      <w:marLeft w:val="0"/>
      <w:marRight w:val="0"/>
      <w:marTop w:val="0"/>
      <w:marBottom w:val="0"/>
      <w:divBdr>
        <w:top w:val="none" w:sz="0" w:space="0" w:color="auto"/>
        <w:left w:val="none" w:sz="0" w:space="0" w:color="auto"/>
        <w:bottom w:val="none" w:sz="0" w:space="0" w:color="auto"/>
        <w:right w:val="none" w:sz="0" w:space="0" w:color="auto"/>
      </w:divBdr>
      <w:divsChild>
        <w:div w:id="2033417300">
          <w:marLeft w:val="0"/>
          <w:marRight w:val="0"/>
          <w:marTop w:val="0"/>
          <w:marBottom w:val="0"/>
          <w:divBdr>
            <w:top w:val="none" w:sz="0" w:space="0" w:color="auto"/>
            <w:left w:val="none" w:sz="0" w:space="0" w:color="auto"/>
            <w:bottom w:val="none" w:sz="0" w:space="0" w:color="auto"/>
            <w:right w:val="none" w:sz="0" w:space="0" w:color="auto"/>
          </w:divBdr>
        </w:div>
        <w:div w:id="1115639658">
          <w:marLeft w:val="0"/>
          <w:marRight w:val="0"/>
          <w:marTop w:val="0"/>
          <w:marBottom w:val="0"/>
          <w:divBdr>
            <w:top w:val="none" w:sz="0" w:space="0" w:color="auto"/>
            <w:left w:val="none" w:sz="0" w:space="0" w:color="auto"/>
            <w:bottom w:val="none" w:sz="0" w:space="0" w:color="auto"/>
            <w:right w:val="none" w:sz="0" w:space="0" w:color="auto"/>
          </w:divBdr>
        </w:div>
        <w:div w:id="587731787">
          <w:marLeft w:val="0"/>
          <w:marRight w:val="0"/>
          <w:marTop w:val="0"/>
          <w:marBottom w:val="0"/>
          <w:divBdr>
            <w:top w:val="none" w:sz="0" w:space="0" w:color="auto"/>
            <w:left w:val="none" w:sz="0" w:space="0" w:color="auto"/>
            <w:bottom w:val="none" w:sz="0" w:space="0" w:color="auto"/>
            <w:right w:val="none" w:sz="0" w:space="0" w:color="auto"/>
          </w:divBdr>
        </w:div>
        <w:div w:id="878316827">
          <w:marLeft w:val="0"/>
          <w:marRight w:val="0"/>
          <w:marTop w:val="0"/>
          <w:marBottom w:val="0"/>
          <w:divBdr>
            <w:top w:val="none" w:sz="0" w:space="0" w:color="auto"/>
            <w:left w:val="none" w:sz="0" w:space="0" w:color="auto"/>
            <w:bottom w:val="none" w:sz="0" w:space="0" w:color="auto"/>
            <w:right w:val="none" w:sz="0" w:space="0" w:color="auto"/>
          </w:divBdr>
        </w:div>
        <w:div w:id="1251542850">
          <w:marLeft w:val="0"/>
          <w:marRight w:val="0"/>
          <w:marTop w:val="0"/>
          <w:marBottom w:val="0"/>
          <w:divBdr>
            <w:top w:val="none" w:sz="0" w:space="0" w:color="auto"/>
            <w:left w:val="none" w:sz="0" w:space="0" w:color="auto"/>
            <w:bottom w:val="none" w:sz="0" w:space="0" w:color="auto"/>
            <w:right w:val="none" w:sz="0" w:space="0" w:color="auto"/>
          </w:divBdr>
        </w:div>
        <w:div w:id="195584454">
          <w:marLeft w:val="0"/>
          <w:marRight w:val="0"/>
          <w:marTop w:val="0"/>
          <w:marBottom w:val="0"/>
          <w:divBdr>
            <w:top w:val="none" w:sz="0" w:space="0" w:color="auto"/>
            <w:left w:val="none" w:sz="0" w:space="0" w:color="auto"/>
            <w:bottom w:val="none" w:sz="0" w:space="0" w:color="auto"/>
            <w:right w:val="none" w:sz="0" w:space="0" w:color="auto"/>
          </w:divBdr>
        </w:div>
        <w:div w:id="418721339">
          <w:marLeft w:val="0"/>
          <w:marRight w:val="0"/>
          <w:marTop w:val="0"/>
          <w:marBottom w:val="0"/>
          <w:divBdr>
            <w:top w:val="none" w:sz="0" w:space="0" w:color="auto"/>
            <w:left w:val="none" w:sz="0" w:space="0" w:color="auto"/>
            <w:bottom w:val="none" w:sz="0" w:space="0" w:color="auto"/>
            <w:right w:val="none" w:sz="0" w:space="0" w:color="auto"/>
          </w:divBdr>
        </w:div>
        <w:div w:id="689142587">
          <w:marLeft w:val="0"/>
          <w:marRight w:val="0"/>
          <w:marTop w:val="0"/>
          <w:marBottom w:val="0"/>
          <w:divBdr>
            <w:top w:val="none" w:sz="0" w:space="0" w:color="auto"/>
            <w:left w:val="none" w:sz="0" w:space="0" w:color="auto"/>
            <w:bottom w:val="none" w:sz="0" w:space="0" w:color="auto"/>
            <w:right w:val="none" w:sz="0" w:space="0" w:color="auto"/>
          </w:divBdr>
        </w:div>
      </w:divsChild>
    </w:div>
    <w:div w:id="1176656419">
      <w:bodyDiv w:val="1"/>
      <w:marLeft w:val="0"/>
      <w:marRight w:val="0"/>
      <w:marTop w:val="0"/>
      <w:marBottom w:val="0"/>
      <w:divBdr>
        <w:top w:val="none" w:sz="0" w:space="0" w:color="auto"/>
        <w:left w:val="none" w:sz="0" w:space="0" w:color="auto"/>
        <w:bottom w:val="none" w:sz="0" w:space="0" w:color="auto"/>
        <w:right w:val="none" w:sz="0" w:space="0" w:color="auto"/>
      </w:divBdr>
      <w:divsChild>
        <w:div w:id="1071197483">
          <w:marLeft w:val="0"/>
          <w:marRight w:val="0"/>
          <w:marTop w:val="0"/>
          <w:marBottom w:val="0"/>
          <w:divBdr>
            <w:top w:val="none" w:sz="0" w:space="0" w:color="auto"/>
            <w:left w:val="none" w:sz="0" w:space="0" w:color="auto"/>
            <w:bottom w:val="none" w:sz="0" w:space="0" w:color="auto"/>
            <w:right w:val="none" w:sz="0" w:space="0" w:color="auto"/>
          </w:divBdr>
        </w:div>
        <w:div w:id="1363751508">
          <w:marLeft w:val="0"/>
          <w:marRight w:val="0"/>
          <w:marTop w:val="0"/>
          <w:marBottom w:val="0"/>
          <w:divBdr>
            <w:top w:val="none" w:sz="0" w:space="0" w:color="auto"/>
            <w:left w:val="none" w:sz="0" w:space="0" w:color="auto"/>
            <w:bottom w:val="none" w:sz="0" w:space="0" w:color="auto"/>
            <w:right w:val="none" w:sz="0" w:space="0" w:color="auto"/>
          </w:divBdr>
        </w:div>
        <w:div w:id="1525754824">
          <w:marLeft w:val="0"/>
          <w:marRight w:val="0"/>
          <w:marTop w:val="0"/>
          <w:marBottom w:val="0"/>
          <w:divBdr>
            <w:top w:val="none" w:sz="0" w:space="0" w:color="auto"/>
            <w:left w:val="none" w:sz="0" w:space="0" w:color="auto"/>
            <w:bottom w:val="none" w:sz="0" w:space="0" w:color="auto"/>
            <w:right w:val="none" w:sz="0" w:space="0" w:color="auto"/>
          </w:divBdr>
        </w:div>
        <w:div w:id="586618138">
          <w:marLeft w:val="0"/>
          <w:marRight w:val="0"/>
          <w:marTop w:val="0"/>
          <w:marBottom w:val="0"/>
          <w:divBdr>
            <w:top w:val="none" w:sz="0" w:space="0" w:color="auto"/>
            <w:left w:val="none" w:sz="0" w:space="0" w:color="auto"/>
            <w:bottom w:val="none" w:sz="0" w:space="0" w:color="auto"/>
            <w:right w:val="none" w:sz="0" w:space="0" w:color="auto"/>
          </w:divBdr>
        </w:div>
      </w:divsChild>
    </w:div>
    <w:div w:id="1202354652">
      <w:bodyDiv w:val="1"/>
      <w:marLeft w:val="0"/>
      <w:marRight w:val="0"/>
      <w:marTop w:val="0"/>
      <w:marBottom w:val="0"/>
      <w:divBdr>
        <w:top w:val="none" w:sz="0" w:space="0" w:color="auto"/>
        <w:left w:val="none" w:sz="0" w:space="0" w:color="auto"/>
        <w:bottom w:val="none" w:sz="0" w:space="0" w:color="auto"/>
        <w:right w:val="none" w:sz="0" w:space="0" w:color="auto"/>
      </w:divBdr>
      <w:divsChild>
        <w:div w:id="1086925665">
          <w:marLeft w:val="0"/>
          <w:marRight w:val="0"/>
          <w:marTop w:val="0"/>
          <w:marBottom w:val="0"/>
          <w:divBdr>
            <w:top w:val="none" w:sz="0" w:space="0" w:color="auto"/>
            <w:left w:val="none" w:sz="0" w:space="0" w:color="auto"/>
            <w:bottom w:val="none" w:sz="0" w:space="0" w:color="auto"/>
            <w:right w:val="none" w:sz="0" w:space="0" w:color="auto"/>
          </w:divBdr>
        </w:div>
        <w:div w:id="972441361">
          <w:marLeft w:val="0"/>
          <w:marRight w:val="0"/>
          <w:marTop w:val="0"/>
          <w:marBottom w:val="0"/>
          <w:divBdr>
            <w:top w:val="none" w:sz="0" w:space="0" w:color="auto"/>
            <w:left w:val="none" w:sz="0" w:space="0" w:color="auto"/>
            <w:bottom w:val="none" w:sz="0" w:space="0" w:color="auto"/>
            <w:right w:val="none" w:sz="0" w:space="0" w:color="auto"/>
          </w:divBdr>
        </w:div>
      </w:divsChild>
    </w:div>
    <w:div w:id="1233275796">
      <w:bodyDiv w:val="1"/>
      <w:marLeft w:val="0"/>
      <w:marRight w:val="0"/>
      <w:marTop w:val="0"/>
      <w:marBottom w:val="0"/>
      <w:divBdr>
        <w:top w:val="none" w:sz="0" w:space="0" w:color="auto"/>
        <w:left w:val="none" w:sz="0" w:space="0" w:color="auto"/>
        <w:bottom w:val="none" w:sz="0" w:space="0" w:color="auto"/>
        <w:right w:val="none" w:sz="0" w:space="0" w:color="auto"/>
      </w:divBdr>
      <w:divsChild>
        <w:div w:id="1116829983">
          <w:marLeft w:val="0"/>
          <w:marRight w:val="0"/>
          <w:marTop w:val="0"/>
          <w:marBottom w:val="0"/>
          <w:divBdr>
            <w:top w:val="none" w:sz="0" w:space="0" w:color="auto"/>
            <w:left w:val="none" w:sz="0" w:space="0" w:color="auto"/>
            <w:bottom w:val="none" w:sz="0" w:space="0" w:color="auto"/>
            <w:right w:val="none" w:sz="0" w:space="0" w:color="auto"/>
          </w:divBdr>
        </w:div>
        <w:div w:id="1033381828">
          <w:marLeft w:val="0"/>
          <w:marRight w:val="0"/>
          <w:marTop w:val="0"/>
          <w:marBottom w:val="0"/>
          <w:divBdr>
            <w:top w:val="none" w:sz="0" w:space="0" w:color="auto"/>
            <w:left w:val="none" w:sz="0" w:space="0" w:color="auto"/>
            <w:bottom w:val="none" w:sz="0" w:space="0" w:color="auto"/>
            <w:right w:val="none" w:sz="0" w:space="0" w:color="auto"/>
          </w:divBdr>
        </w:div>
        <w:div w:id="767234262">
          <w:marLeft w:val="0"/>
          <w:marRight w:val="0"/>
          <w:marTop w:val="0"/>
          <w:marBottom w:val="0"/>
          <w:divBdr>
            <w:top w:val="none" w:sz="0" w:space="0" w:color="auto"/>
            <w:left w:val="none" w:sz="0" w:space="0" w:color="auto"/>
            <w:bottom w:val="none" w:sz="0" w:space="0" w:color="auto"/>
            <w:right w:val="none" w:sz="0" w:space="0" w:color="auto"/>
          </w:divBdr>
        </w:div>
      </w:divsChild>
    </w:div>
    <w:div w:id="1256597395">
      <w:bodyDiv w:val="1"/>
      <w:marLeft w:val="0"/>
      <w:marRight w:val="0"/>
      <w:marTop w:val="0"/>
      <w:marBottom w:val="0"/>
      <w:divBdr>
        <w:top w:val="none" w:sz="0" w:space="0" w:color="auto"/>
        <w:left w:val="none" w:sz="0" w:space="0" w:color="auto"/>
        <w:bottom w:val="none" w:sz="0" w:space="0" w:color="auto"/>
        <w:right w:val="none" w:sz="0" w:space="0" w:color="auto"/>
      </w:divBdr>
      <w:divsChild>
        <w:div w:id="2129473513">
          <w:marLeft w:val="0"/>
          <w:marRight w:val="0"/>
          <w:marTop w:val="0"/>
          <w:marBottom w:val="0"/>
          <w:divBdr>
            <w:top w:val="none" w:sz="0" w:space="0" w:color="auto"/>
            <w:left w:val="none" w:sz="0" w:space="0" w:color="auto"/>
            <w:bottom w:val="none" w:sz="0" w:space="0" w:color="auto"/>
            <w:right w:val="none" w:sz="0" w:space="0" w:color="auto"/>
          </w:divBdr>
        </w:div>
        <w:div w:id="427040965">
          <w:marLeft w:val="0"/>
          <w:marRight w:val="0"/>
          <w:marTop w:val="0"/>
          <w:marBottom w:val="0"/>
          <w:divBdr>
            <w:top w:val="none" w:sz="0" w:space="0" w:color="auto"/>
            <w:left w:val="none" w:sz="0" w:space="0" w:color="auto"/>
            <w:bottom w:val="none" w:sz="0" w:space="0" w:color="auto"/>
            <w:right w:val="none" w:sz="0" w:space="0" w:color="auto"/>
          </w:divBdr>
        </w:div>
        <w:div w:id="835611866">
          <w:marLeft w:val="0"/>
          <w:marRight w:val="0"/>
          <w:marTop w:val="0"/>
          <w:marBottom w:val="0"/>
          <w:divBdr>
            <w:top w:val="none" w:sz="0" w:space="0" w:color="auto"/>
            <w:left w:val="none" w:sz="0" w:space="0" w:color="auto"/>
            <w:bottom w:val="none" w:sz="0" w:space="0" w:color="auto"/>
            <w:right w:val="none" w:sz="0" w:space="0" w:color="auto"/>
          </w:divBdr>
        </w:div>
        <w:div w:id="120729693">
          <w:marLeft w:val="0"/>
          <w:marRight w:val="0"/>
          <w:marTop w:val="0"/>
          <w:marBottom w:val="0"/>
          <w:divBdr>
            <w:top w:val="none" w:sz="0" w:space="0" w:color="auto"/>
            <w:left w:val="none" w:sz="0" w:space="0" w:color="auto"/>
            <w:bottom w:val="none" w:sz="0" w:space="0" w:color="auto"/>
            <w:right w:val="none" w:sz="0" w:space="0" w:color="auto"/>
          </w:divBdr>
        </w:div>
      </w:divsChild>
    </w:div>
    <w:div w:id="1294557467">
      <w:bodyDiv w:val="1"/>
      <w:marLeft w:val="0"/>
      <w:marRight w:val="0"/>
      <w:marTop w:val="0"/>
      <w:marBottom w:val="0"/>
      <w:divBdr>
        <w:top w:val="none" w:sz="0" w:space="0" w:color="auto"/>
        <w:left w:val="none" w:sz="0" w:space="0" w:color="auto"/>
        <w:bottom w:val="none" w:sz="0" w:space="0" w:color="auto"/>
        <w:right w:val="none" w:sz="0" w:space="0" w:color="auto"/>
      </w:divBdr>
    </w:div>
    <w:div w:id="1322198374">
      <w:bodyDiv w:val="1"/>
      <w:marLeft w:val="0"/>
      <w:marRight w:val="0"/>
      <w:marTop w:val="0"/>
      <w:marBottom w:val="0"/>
      <w:divBdr>
        <w:top w:val="none" w:sz="0" w:space="0" w:color="auto"/>
        <w:left w:val="none" w:sz="0" w:space="0" w:color="auto"/>
        <w:bottom w:val="none" w:sz="0" w:space="0" w:color="auto"/>
        <w:right w:val="none" w:sz="0" w:space="0" w:color="auto"/>
      </w:divBdr>
      <w:divsChild>
        <w:div w:id="754596506">
          <w:marLeft w:val="0"/>
          <w:marRight w:val="0"/>
          <w:marTop w:val="0"/>
          <w:marBottom w:val="0"/>
          <w:divBdr>
            <w:top w:val="none" w:sz="0" w:space="0" w:color="auto"/>
            <w:left w:val="none" w:sz="0" w:space="0" w:color="auto"/>
            <w:bottom w:val="none" w:sz="0" w:space="0" w:color="auto"/>
            <w:right w:val="none" w:sz="0" w:space="0" w:color="auto"/>
          </w:divBdr>
        </w:div>
        <w:div w:id="1037663718">
          <w:marLeft w:val="0"/>
          <w:marRight w:val="0"/>
          <w:marTop w:val="0"/>
          <w:marBottom w:val="0"/>
          <w:divBdr>
            <w:top w:val="none" w:sz="0" w:space="0" w:color="auto"/>
            <w:left w:val="none" w:sz="0" w:space="0" w:color="auto"/>
            <w:bottom w:val="none" w:sz="0" w:space="0" w:color="auto"/>
            <w:right w:val="none" w:sz="0" w:space="0" w:color="auto"/>
          </w:divBdr>
        </w:div>
      </w:divsChild>
    </w:div>
    <w:div w:id="1325550173">
      <w:bodyDiv w:val="1"/>
      <w:marLeft w:val="0"/>
      <w:marRight w:val="0"/>
      <w:marTop w:val="0"/>
      <w:marBottom w:val="0"/>
      <w:divBdr>
        <w:top w:val="none" w:sz="0" w:space="0" w:color="auto"/>
        <w:left w:val="none" w:sz="0" w:space="0" w:color="auto"/>
        <w:bottom w:val="none" w:sz="0" w:space="0" w:color="auto"/>
        <w:right w:val="none" w:sz="0" w:space="0" w:color="auto"/>
      </w:divBdr>
    </w:div>
    <w:div w:id="1359702906">
      <w:bodyDiv w:val="1"/>
      <w:marLeft w:val="0"/>
      <w:marRight w:val="0"/>
      <w:marTop w:val="0"/>
      <w:marBottom w:val="0"/>
      <w:divBdr>
        <w:top w:val="none" w:sz="0" w:space="0" w:color="auto"/>
        <w:left w:val="none" w:sz="0" w:space="0" w:color="auto"/>
        <w:bottom w:val="none" w:sz="0" w:space="0" w:color="auto"/>
        <w:right w:val="none" w:sz="0" w:space="0" w:color="auto"/>
      </w:divBdr>
      <w:divsChild>
        <w:div w:id="1821531087">
          <w:marLeft w:val="0"/>
          <w:marRight w:val="0"/>
          <w:marTop w:val="0"/>
          <w:marBottom w:val="0"/>
          <w:divBdr>
            <w:top w:val="none" w:sz="0" w:space="0" w:color="auto"/>
            <w:left w:val="none" w:sz="0" w:space="0" w:color="auto"/>
            <w:bottom w:val="none" w:sz="0" w:space="0" w:color="auto"/>
            <w:right w:val="none" w:sz="0" w:space="0" w:color="auto"/>
          </w:divBdr>
        </w:div>
        <w:div w:id="702094360">
          <w:marLeft w:val="0"/>
          <w:marRight w:val="0"/>
          <w:marTop w:val="0"/>
          <w:marBottom w:val="0"/>
          <w:divBdr>
            <w:top w:val="none" w:sz="0" w:space="0" w:color="auto"/>
            <w:left w:val="none" w:sz="0" w:space="0" w:color="auto"/>
            <w:bottom w:val="none" w:sz="0" w:space="0" w:color="auto"/>
            <w:right w:val="none" w:sz="0" w:space="0" w:color="auto"/>
          </w:divBdr>
        </w:div>
      </w:divsChild>
    </w:div>
    <w:div w:id="1381200478">
      <w:bodyDiv w:val="1"/>
      <w:marLeft w:val="0"/>
      <w:marRight w:val="0"/>
      <w:marTop w:val="0"/>
      <w:marBottom w:val="0"/>
      <w:divBdr>
        <w:top w:val="none" w:sz="0" w:space="0" w:color="auto"/>
        <w:left w:val="none" w:sz="0" w:space="0" w:color="auto"/>
        <w:bottom w:val="none" w:sz="0" w:space="0" w:color="auto"/>
        <w:right w:val="none" w:sz="0" w:space="0" w:color="auto"/>
      </w:divBdr>
      <w:divsChild>
        <w:div w:id="2005863022">
          <w:marLeft w:val="0"/>
          <w:marRight w:val="0"/>
          <w:marTop w:val="0"/>
          <w:marBottom w:val="0"/>
          <w:divBdr>
            <w:top w:val="none" w:sz="0" w:space="0" w:color="auto"/>
            <w:left w:val="none" w:sz="0" w:space="0" w:color="auto"/>
            <w:bottom w:val="none" w:sz="0" w:space="0" w:color="auto"/>
            <w:right w:val="none" w:sz="0" w:space="0" w:color="auto"/>
          </w:divBdr>
        </w:div>
        <w:div w:id="459609687">
          <w:marLeft w:val="0"/>
          <w:marRight w:val="0"/>
          <w:marTop w:val="0"/>
          <w:marBottom w:val="0"/>
          <w:divBdr>
            <w:top w:val="none" w:sz="0" w:space="0" w:color="auto"/>
            <w:left w:val="none" w:sz="0" w:space="0" w:color="auto"/>
            <w:bottom w:val="none" w:sz="0" w:space="0" w:color="auto"/>
            <w:right w:val="none" w:sz="0" w:space="0" w:color="auto"/>
          </w:divBdr>
        </w:div>
        <w:div w:id="52196110">
          <w:marLeft w:val="0"/>
          <w:marRight w:val="0"/>
          <w:marTop w:val="0"/>
          <w:marBottom w:val="0"/>
          <w:divBdr>
            <w:top w:val="none" w:sz="0" w:space="0" w:color="auto"/>
            <w:left w:val="none" w:sz="0" w:space="0" w:color="auto"/>
            <w:bottom w:val="none" w:sz="0" w:space="0" w:color="auto"/>
            <w:right w:val="none" w:sz="0" w:space="0" w:color="auto"/>
          </w:divBdr>
        </w:div>
        <w:div w:id="133179659">
          <w:marLeft w:val="0"/>
          <w:marRight w:val="0"/>
          <w:marTop w:val="0"/>
          <w:marBottom w:val="0"/>
          <w:divBdr>
            <w:top w:val="none" w:sz="0" w:space="0" w:color="auto"/>
            <w:left w:val="none" w:sz="0" w:space="0" w:color="auto"/>
            <w:bottom w:val="none" w:sz="0" w:space="0" w:color="auto"/>
            <w:right w:val="none" w:sz="0" w:space="0" w:color="auto"/>
          </w:divBdr>
        </w:div>
        <w:div w:id="692997499">
          <w:marLeft w:val="0"/>
          <w:marRight w:val="0"/>
          <w:marTop w:val="0"/>
          <w:marBottom w:val="0"/>
          <w:divBdr>
            <w:top w:val="none" w:sz="0" w:space="0" w:color="auto"/>
            <w:left w:val="none" w:sz="0" w:space="0" w:color="auto"/>
            <w:bottom w:val="none" w:sz="0" w:space="0" w:color="auto"/>
            <w:right w:val="none" w:sz="0" w:space="0" w:color="auto"/>
          </w:divBdr>
        </w:div>
        <w:div w:id="1999461897">
          <w:marLeft w:val="0"/>
          <w:marRight w:val="0"/>
          <w:marTop w:val="0"/>
          <w:marBottom w:val="0"/>
          <w:divBdr>
            <w:top w:val="none" w:sz="0" w:space="0" w:color="auto"/>
            <w:left w:val="none" w:sz="0" w:space="0" w:color="auto"/>
            <w:bottom w:val="none" w:sz="0" w:space="0" w:color="auto"/>
            <w:right w:val="none" w:sz="0" w:space="0" w:color="auto"/>
          </w:divBdr>
        </w:div>
        <w:div w:id="534923915">
          <w:marLeft w:val="0"/>
          <w:marRight w:val="0"/>
          <w:marTop w:val="0"/>
          <w:marBottom w:val="0"/>
          <w:divBdr>
            <w:top w:val="none" w:sz="0" w:space="0" w:color="auto"/>
            <w:left w:val="none" w:sz="0" w:space="0" w:color="auto"/>
            <w:bottom w:val="none" w:sz="0" w:space="0" w:color="auto"/>
            <w:right w:val="none" w:sz="0" w:space="0" w:color="auto"/>
          </w:divBdr>
        </w:div>
        <w:div w:id="1624266229">
          <w:marLeft w:val="0"/>
          <w:marRight w:val="0"/>
          <w:marTop w:val="0"/>
          <w:marBottom w:val="0"/>
          <w:divBdr>
            <w:top w:val="none" w:sz="0" w:space="0" w:color="auto"/>
            <w:left w:val="none" w:sz="0" w:space="0" w:color="auto"/>
            <w:bottom w:val="none" w:sz="0" w:space="0" w:color="auto"/>
            <w:right w:val="none" w:sz="0" w:space="0" w:color="auto"/>
          </w:divBdr>
        </w:div>
        <w:div w:id="1045175889">
          <w:marLeft w:val="0"/>
          <w:marRight w:val="0"/>
          <w:marTop w:val="0"/>
          <w:marBottom w:val="0"/>
          <w:divBdr>
            <w:top w:val="none" w:sz="0" w:space="0" w:color="auto"/>
            <w:left w:val="none" w:sz="0" w:space="0" w:color="auto"/>
            <w:bottom w:val="none" w:sz="0" w:space="0" w:color="auto"/>
            <w:right w:val="none" w:sz="0" w:space="0" w:color="auto"/>
          </w:divBdr>
        </w:div>
        <w:div w:id="479425804">
          <w:marLeft w:val="0"/>
          <w:marRight w:val="0"/>
          <w:marTop w:val="0"/>
          <w:marBottom w:val="0"/>
          <w:divBdr>
            <w:top w:val="none" w:sz="0" w:space="0" w:color="auto"/>
            <w:left w:val="none" w:sz="0" w:space="0" w:color="auto"/>
            <w:bottom w:val="none" w:sz="0" w:space="0" w:color="auto"/>
            <w:right w:val="none" w:sz="0" w:space="0" w:color="auto"/>
          </w:divBdr>
        </w:div>
      </w:divsChild>
    </w:div>
    <w:div w:id="1414550937">
      <w:bodyDiv w:val="1"/>
      <w:marLeft w:val="0"/>
      <w:marRight w:val="0"/>
      <w:marTop w:val="0"/>
      <w:marBottom w:val="0"/>
      <w:divBdr>
        <w:top w:val="none" w:sz="0" w:space="0" w:color="auto"/>
        <w:left w:val="none" w:sz="0" w:space="0" w:color="auto"/>
        <w:bottom w:val="none" w:sz="0" w:space="0" w:color="auto"/>
        <w:right w:val="none" w:sz="0" w:space="0" w:color="auto"/>
      </w:divBdr>
      <w:divsChild>
        <w:div w:id="1205480756">
          <w:marLeft w:val="0"/>
          <w:marRight w:val="0"/>
          <w:marTop w:val="0"/>
          <w:marBottom w:val="0"/>
          <w:divBdr>
            <w:top w:val="none" w:sz="0" w:space="0" w:color="auto"/>
            <w:left w:val="none" w:sz="0" w:space="0" w:color="auto"/>
            <w:bottom w:val="none" w:sz="0" w:space="0" w:color="auto"/>
            <w:right w:val="none" w:sz="0" w:space="0" w:color="auto"/>
          </w:divBdr>
        </w:div>
        <w:div w:id="755636451">
          <w:marLeft w:val="0"/>
          <w:marRight w:val="0"/>
          <w:marTop w:val="0"/>
          <w:marBottom w:val="0"/>
          <w:divBdr>
            <w:top w:val="none" w:sz="0" w:space="0" w:color="auto"/>
            <w:left w:val="none" w:sz="0" w:space="0" w:color="auto"/>
            <w:bottom w:val="none" w:sz="0" w:space="0" w:color="auto"/>
            <w:right w:val="none" w:sz="0" w:space="0" w:color="auto"/>
          </w:divBdr>
        </w:div>
        <w:div w:id="1018192249">
          <w:marLeft w:val="0"/>
          <w:marRight w:val="0"/>
          <w:marTop w:val="0"/>
          <w:marBottom w:val="0"/>
          <w:divBdr>
            <w:top w:val="none" w:sz="0" w:space="0" w:color="auto"/>
            <w:left w:val="none" w:sz="0" w:space="0" w:color="auto"/>
            <w:bottom w:val="none" w:sz="0" w:space="0" w:color="auto"/>
            <w:right w:val="none" w:sz="0" w:space="0" w:color="auto"/>
          </w:divBdr>
        </w:div>
        <w:div w:id="177547500">
          <w:marLeft w:val="0"/>
          <w:marRight w:val="0"/>
          <w:marTop w:val="0"/>
          <w:marBottom w:val="0"/>
          <w:divBdr>
            <w:top w:val="none" w:sz="0" w:space="0" w:color="auto"/>
            <w:left w:val="none" w:sz="0" w:space="0" w:color="auto"/>
            <w:bottom w:val="none" w:sz="0" w:space="0" w:color="auto"/>
            <w:right w:val="none" w:sz="0" w:space="0" w:color="auto"/>
          </w:divBdr>
        </w:div>
        <w:div w:id="2013601606">
          <w:marLeft w:val="0"/>
          <w:marRight w:val="0"/>
          <w:marTop w:val="0"/>
          <w:marBottom w:val="0"/>
          <w:divBdr>
            <w:top w:val="none" w:sz="0" w:space="0" w:color="auto"/>
            <w:left w:val="none" w:sz="0" w:space="0" w:color="auto"/>
            <w:bottom w:val="none" w:sz="0" w:space="0" w:color="auto"/>
            <w:right w:val="none" w:sz="0" w:space="0" w:color="auto"/>
          </w:divBdr>
        </w:div>
        <w:div w:id="1614239528">
          <w:marLeft w:val="0"/>
          <w:marRight w:val="0"/>
          <w:marTop w:val="0"/>
          <w:marBottom w:val="0"/>
          <w:divBdr>
            <w:top w:val="none" w:sz="0" w:space="0" w:color="auto"/>
            <w:left w:val="none" w:sz="0" w:space="0" w:color="auto"/>
            <w:bottom w:val="none" w:sz="0" w:space="0" w:color="auto"/>
            <w:right w:val="none" w:sz="0" w:space="0" w:color="auto"/>
          </w:divBdr>
        </w:div>
      </w:divsChild>
    </w:div>
    <w:div w:id="1438793912">
      <w:bodyDiv w:val="1"/>
      <w:marLeft w:val="0"/>
      <w:marRight w:val="0"/>
      <w:marTop w:val="0"/>
      <w:marBottom w:val="0"/>
      <w:divBdr>
        <w:top w:val="none" w:sz="0" w:space="0" w:color="auto"/>
        <w:left w:val="none" w:sz="0" w:space="0" w:color="auto"/>
        <w:bottom w:val="none" w:sz="0" w:space="0" w:color="auto"/>
        <w:right w:val="none" w:sz="0" w:space="0" w:color="auto"/>
      </w:divBdr>
      <w:divsChild>
        <w:div w:id="491290395">
          <w:marLeft w:val="0"/>
          <w:marRight w:val="0"/>
          <w:marTop w:val="0"/>
          <w:marBottom w:val="0"/>
          <w:divBdr>
            <w:top w:val="none" w:sz="0" w:space="0" w:color="auto"/>
            <w:left w:val="none" w:sz="0" w:space="0" w:color="auto"/>
            <w:bottom w:val="none" w:sz="0" w:space="0" w:color="auto"/>
            <w:right w:val="none" w:sz="0" w:space="0" w:color="auto"/>
          </w:divBdr>
        </w:div>
        <w:div w:id="1331521391">
          <w:marLeft w:val="0"/>
          <w:marRight w:val="0"/>
          <w:marTop w:val="0"/>
          <w:marBottom w:val="0"/>
          <w:divBdr>
            <w:top w:val="none" w:sz="0" w:space="0" w:color="auto"/>
            <w:left w:val="none" w:sz="0" w:space="0" w:color="auto"/>
            <w:bottom w:val="none" w:sz="0" w:space="0" w:color="auto"/>
            <w:right w:val="none" w:sz="0" w:space="0" w:color="auto"/>
          </w:divBdr>
        </w:div>
        <w:div w:id="879589620">
          <w:marLeft w:val="0"/>
          <w:marRight w:val="0"/>
          <w:marTop w:val="0"/>
          <w:marBottom w:val="0"/>
          <w:divBdr>
            <w:top w:val="none" w:sz="0" w:space="0" w:color="auto"/>
            <w:left w:val="none" w:sz="0" w:space="0" w:color="auto"/>
            <w:bottom w:val="none" w:sz="0" w:space="0" w:color="auto"/>
            <w:right w:val="none" w:sz="0" w:space="0" w:color="auto"/>
          </w:divBdr>
        </w:div>
      </w:divsChild>
    </w:div>
    <w:div w:id="1449465907">
      <w:bodyDiv w:val="1"/>
      <w:marLeft w:val="0"/>
      <w:marRight w:val="0"/>
      <w:marTop w:val="0"/>
      <w:marBottom w:val="0"/>
      <w:divBdr>
        <w:top w:val="none" w:sz="0" w:space="0" w:color="auto"/>
        <w:left w:val="none" w:sz="0" w:space="0" w:color="auto"/>
        <w:bottom w:val="none" w:sz="0" w:space="0" w:color="auto"/>
        <w:right w:val="none" w:sz="0" w:space="0" w:color="auto"/>
      </w:divBdr>
      <w:divsChild>
        <w:div w:id="684134687">
          <w:marLeft w:val="0"/>
          <w:marRight w:val="0"/>
          <w:marTop w:val="0"/>
          <w:marBottom w:val="0"/>
          <w:divBdr>
            <w:top w:val="none" w:sz="0" w:space="0" w:color="auto"/>
            <w:left w:val="none" w:sz="0" w:space="0" w:color="auto"/>
            <w:bottom w:val="none" w:sz="0" w:space="0" w:color="auto"/>
            <w:right w:val="none" w:sz="0" w:space="0" w:color="auto"/>
          </w:divBdr>
        </w:div>
      </w:divsChild>
    </w:div>
    <w:div w:id="1460996751">
      <w:bodyDiv w:val="1"/>
      <w:marLeft w:val="0"/>
      <w:marRight w:val="0"/>
      <w:marTop w:val="0"/>
      <w:marBottom w:val="0"/>
      <w:divBdr>
        <w:top w:val="none" w:sz="0" w:space="0" w:color="auto"/>
        <w:left w:val="none" w:sz="0" w:space="0" w:color="auto"/>
        <w:bottom w:val="none" w:sz="0" w:space="0" w:color="auto"/>
        <w:right w:val="none" w:sz="0" w:space="0" w:color="auto"/>
      </w:divBdr>
      <w:divsChild>
        <w:div w:id="1692144982">
          <w:marLeft w:val="0"/>
          <w:marRight w:val="0"/>
          <w:marTop w:val="0"/>
          <w:marBottom w:val="0"/>
          <w:divBdr>
            <w:top w:val="none" w:sz="0" w:space="0" w:color="auto"/>
            <w:left w:val="none" w:sz="0" w:space="0" w:color="auto"/>
            <w:bottom w:val="none" w:sz="0" w:space="0" w:color="auto"/>
            <w:right w:val="none" w:sz="0" w:space="0" w:color="auto"/>
          </w:divBdr>
        </w:div>
        <w:div w:id="86080958">
          <w:marLeft w:val="0"/>
          <w:marRight w:val="0"/>
          <w:marTop w:val="0"/>
          <w:marBottom w:val="0"/>
          <w:divBdr>
            <w:top w:val="none" w:sz="0" w:space="0" w:color="auto"/>
            <w:left w:val="none" w:sz="0" w:space="0" w:color="auto"/>
            <w:bottom w:val="none" w:sz="0" w:space="0" w:color="auto"/>
            <w:right w:val="none" w:sz="0" w:space="0" w:color="auto"/>
          </w:divBdr>
        </w:div>
        <w:div w:id="532110787">
          <w:marLeft w:val="0"/>
          <w:marRight w:val="0"/>
          <w:marTop w:val="0"/>
          <w:marBottom w:val="0"/>
          <w:divBdr>
            <w:top w:val="none" w:sz="0" w:space="0" w:color="auto"/>
            <w:left w:val="none" w:sz="0" w:space="0" w:color="auto"/>
            <w:bottom w:val="none" w:sz="0" w:space="0" w:color="auto"/>
            <w:right w:val="none" w:sz="0" w:space="0" w:color="auto"/>
          </w:divBdr>
        </w:div>
        <w:div w:id="723723459">
          <w:marLeft w:val="0"/>
          <w:marRight w:val="0"/>
          <w:marTop w:val="0"/>
          <w:marBottom w:val="0"/>
          <w:divBdr>
            <w:top w:val="none" w:sz="0" w:space="0" w:color="auto"/>
            <w:left w:val="none" w:sz="0" w:space="0" w:color="auto"/>
            <w:bottom w:val="none" w:sz="0" w:space="0" w:color="auto"/>
            <w:right w:val="none" w:sz="0" w:space="0" w:color="auto"/>
          </w:divBdr>
        </w:div>
        <w:div w:id="1616519339">
          <w:marLeft w:val="0"/>
          <w:marRight w:val="0"/>
          <w:marTop w:val="0"/>
          <w:marBottom w:val="0"/>
          <w:divBdr>
            <w:top w:val="none" w:sz="0" w:space="0" w:color="auto"/>
            <w:left w:val="none" w:sz="0" w:space="0" w:color="auto"/>
            <w:bottom w:val="none" w:sz="0" w:space="0" w:color="auto"/>
            <w:right w:val="none" w:sz="0" w:space="0" w:color="auto"/>
          </w:divBdr>
        </w:div>
        <w:div w:id="1251357755">
          <w:marLeft w:val="0"/>
          <w:marRight w:val="0"/>
          <w:marTop w:val="0"/>
          <w:marBottom w:val="0"/>
          <w:divBdr>
            <w:top w:val="none" w:sz="0" w:space="0" w:color="auto"/>
            <w:left w:val="none" w:sz="0" w:space="0" w:color="auto"/>
            <w:bottom w:val="none" w:sz="0" w:space="0" w:color="auto"/>
            <w:right w:val="none" w:sz="0" w:space="0" w:color="auto"/>
          </w:divBdr>
        </w:div>
        <w:div w:id="1343823211">
          <w:marLeft w:val="0"/>
          <w:marRight w:val="0"/>
          <w:marTop w:val="0"/>
          <w:marBottom w:val="0"/>
          <w:divBdr>
            <w:top w:val="none" w:sz="0" w:space="0" w:color="auto"/>
            <w:left w:val="none" w:sz="0" w:space="0" w:color="auto"/>
            <w:bottom w:val="none" w:sz="0" w:space="0" w:color="auto"/>
            <w:right w:val="none" w:sz="0" w:space="0" w:color="auto"/>
          </w:divBdr>
        </w:div>
        <w:div w:id="388723002">
          <w:marLeft w:val="0"/>
          <w:marRight w:val="0"/>
          <w:marTop w:val="0"/>
          <w:marBottom w:val="0"/>
          <w:divBdr>
            <w:top w:val="none" w:sz="0" w:space="0" w:color="auto"/>
            <w:left w:val="none" w:sz="0" w:space="0" w:color="auto"/>
            <w:bottom w:val="none" w:sz="0" w:space="0" w:color="auto"/>
            <w:right w:val="none" w:sz="0" w:space="0" w:color="auto"/>
          </w:divBdr>
        </w:div>
        <w:div w:id="1576166853">
          <w:marLeft w:val="0"/>
          <w:marRight w:val="0"/>
          <w:marTop w:val="0"/>
          <w:marBottom w:val="0"/>
          <w:divBdr>
            <w:top w:val="none" w:sz="0" w:space="0" w:color="auto"/>
            <w:left w:val="none" w:sz="0" w:space="0" w:color="auto"/>
            <w:bottom w:val="none" w:sz="0" w:space="0" w:color="auto"/>
            <w:right w:val="none" w:sz="0" w:space="0" w:color="auto"/>
          </w:divBdr>
        </w:div>
        <w:div w:id="1275089065">
          <w:marLeft w:val="0"/>
          <w:marRight w:val="0"/>
          <w:marTop w:val="0"/>
          <w:marBottom w:val="0"/>
          <w:divBdr>
            <w:top w:val="none" w:sz="0" w:space="0" w:color="auto"/>
            <w:left w:val="none" w:sz="0" w:space="0" w:color="auto"/>
            <w:bottom w:val="none" w:sz="0" w:space="0" w:color="auto"/>
            <w:right w:val="none" w:sz="0" w:space="0" w:color="auto"/>
          </w:divBdr>
        </w:div>
      </w:divsChild>
    </w:div>
    <w:div w:id="1473523160">
      <w:bodyDiv w:val="1"/>
      <w:marLeft w:val="0"/>
      <w:marRight w:val="0"/>
      <w:marTop w:val="0"/>
      <w:marBottom w:val="0"/>
      <w:divBdr>
        <w:top w:val="none" w:sz="0" w:space="0" w:color="auto"/>
        <w:left w:val="none" w:sz="0" w:space="0" w:color="auto"/>
        <w:bottom w:val="none" w:sz="0" w:space="0" w:color="auto"/>
        <w:right w:val="none" w:sz="0" w:space="0" w:color="auto"/>
      </w:divBdr>
    </w:div>
    <w:div w:id="1530492047">
      <w:bodyDiv w:val="1"/>
      <w:marLeft w:val="0"/>
      <w:marRight w:val="0"/>
      <w:marTop w:val="0"/>
      <w:marBottom w:val="0"/>
      <w:divBdr>
        <w:top w:val="none" w:sz="0" w:space="0" w:color="auto"/>
        <w:left w:val="none" w:sz="0" w:space="0" w:color="auto"/>
        <w:bottom w:val="none" w:sz="0" w:space="0" w:color="auto"/>
        <w:right w:val="none" w:sz="0" w:space="0" w:color="auto"/>
      </w:divBdr>
      <w:divsChild>
        <w:div w:id="1344436113">
          <w:marLeft w:val="0"/>
          <w:marRight w:val="0"/>
          <w:marTop w:val="0"/>
          <w:marBottom w:val="225"/>
          <w:divBdr>
            <w:top w:val="none" w:sz="0" w:space="0" w:color="auto"/>
            <w:left w:val="none" w:sz="0" w:space="0" w:color="auto"/>
            <w:bottom w:val="none" w:sz="0" w:space="0" w:color="auto"/>
            <w:right w:val="none" w:sz="0" w:space="0" w:color="auto"/>
          </w:divBdr>
        </w:div>
        <w:div w:id="364911738">
          <w:marLeft w:val="0"/>
          <w:marRight w:val="0"/>
          <w:marTop w:val="0"/>
          <w:marBottom w:val="225"/>
          <w:divBdr>
            <w:top w:val="none" w:sz="0" w:space="0" w:color="auto"/>
            <w:left w:val="none" w:sz="0" w:space="0" w:color="auto"/>
            <w:bottom w:val="none" w:sz="0" w:space="0" w:color="auto"/>
            <w:right w:val="none" w:sz="0" w:space="0" w:color="auto"/>
          </w:divBdr>
        </w:div>
        <w:div w:id="37629494">
          <w:marLeft w:val="0"/>
          <w:marRight w:val="0"/>
          <w:marTop w:val="0"/>
          <w:marBottom w:val="225"/>
          <w:divBdr>
            <w:top w:val="none" w:sz="0" w:space="0" w:color="auto"/>
            <w:left w:val="none" w:sz="0" w:space="0" w:color="auto"/>
            <w:bottom w:val="none" w:sz="0" w:space="0" w:color="auto"/>
            <w:right w:val="none" w:sz="0" w:space="0" w:color="auto"/>
          </w:divBdr>
        </w:div>
      </w:divsChild>
    </w:div>
    <w:div w:id="1531408964">
      <w:bodyDiv w:val="1"/>
      <w:marLeft w:val="0"/>
      <w:marRight w:val="0"/>
      <w:marTop w:val="0"/>
      <w:marBottom w:val="0"/>
      <w:divBdr>
        <w:top w:val="none" w:sz="0" w:space="0" w:color="auto"/>
        <w:left w:val="none" w:sz="0" w:space="0" w:color="auto"/>
        <w:bottom w:val="none" w:sz="0" w:space="0" w:color="auto"/>
        <w:right w:val="none" w:sz="0" w:space="0" w:color="auto"/>
      </w:divBdr>
      <w:divsChild>
        <w:div w:id="701903025">
          <w:marLeft w:val="0"/>
          <w:marRight w:val="0"/>
          <w:marTop w:val="0"/>
          <w:marBottom w:val="0"/>
          <w:divBdr>
            <w:top w:val="none" w:sz="0" w:space="0" w:color="auto"/>
            <w:left w:val="none" w:sz="0" w:space="0" w:color="auto"/>
            <w:bottom w:val="none" w:sz="0" w:space="0" w:color="auto"/>
            <w:right w:val="none" w:sz="0" w:space="0" w:color="auto"/>
          </w:divBdr>
        </w:div>
        <w:div w:id="157888079">
          <w:marLeft w:val="0"/>
          <w:marRight w:val="0"/>
          <w:marTop w:val="0"/>
          <w:marBottom w:val="0"/>
          <w:divBdr>
            <w:top w:val="none" w:sz="0" w:space="0" w:color="auto"/>
            <w:left w:val="none" w:sz="0" w:space="0" w:color="auto"/>
            <w:bottom w:val="none" w:sz="0" w:space="0" w:color="auto"/>
            <w:right w:val="none" w:sz="0" w:space="0" w:color="auto"/>
          </w:divBdr>
        </w:div>
        <w:div w:id="664555302">
          <w:marLeft w:val="0"/>
          <w:marRight w:val="0"/>
          <w:marTop w:val="0"/>
          <w:marBottom w:val="0"/>
          <w:divBdr>
            <w:top w:val="none" w:sz="0" w:space="0" w:color="auto"/>
            <w:left w:val="none" w:sz="0" w:space="0" w:color="auto"/>
            <w:bottom w:val="none" w:sz="0" w:space="0" w:color="auto"/>
            <w:right w:val="none" w:sz="0" w:space="0" w:color="auto"/>
          </w:divBdr>
        </w:div>
      </w:divsChild>
    </w:div>
    <w:div w:id="1538547319">
      <w:bodyDiv w:val="1"/>
      <w:marLeft w:val="0"/>
      <w:marRight w:val="0"/>
      <w:marTop w:val="0"/>
      <w:marBottom w:val="0"/>
      <w:divBdr>
        <w:top w:val="none" w:sz="0" w:space="0" w:color="auto"/>
        <w:left w:val="none" w:sz="0" w:space="0" w:color="auto"/>
        <w:bottom w:val="none" w:sz="0" w:space="0" w:color="auto"/>
        <w:right w:val="none" w:sz="0" w:space="0" w:color="auto"/>
      </w:divBdr>
      <w:divsChild>
        <w:div w:id="2058822293">
          <w:marLeft w:val="0"/>
          <w:marRight w:val="0"/>
          <w:marTop w:val="0"/>
          <w:marBottom w:val="0"/>
          <w:divBdr>
            <w:top w:val="none" w:sz="0" w:space="0" w:color="auto"/>
            <w:left w:val="none" w:sz="0" w:space="0" w:color="auto"/>
            <w:bottom w:val="none" w:sz="0" w:space="0" w:color="auto"/>
            <w:right w:val="none" w:sz="0" w:space="0" w:color="auto"/>
          </w:divBdr>
        </w:div>
        <w:div w:id="763649612">
          <w:marLeft w:val="0"/>
          <w:marRight w:val="0"/>
          <w:marTop w:val="0"/>
          <w:marBottom w:val="0"/>
          <w:divBdr>
            <w:top w:val="none" w:sz="0" w:space="0" w:color="auto"/>
            <w:left w:val="none" w:sz="0" w:space="0" w:color="auto"/>
            <w:bottom w:val="none" w:sz="0" w:space="0" w:color="auto"/>
            <w:right w:val="none" w:sz="0" w:space="0" w:color="auto"/>
          </w:divBdr>
        </w:div>
      </w:divsChild>
    </w:div>
    <w:div w:id="1545291597">
      <w:bodyDiv w:val="1"/>
      <w:marLeft w:val="0"/>
      <w:marRight w:val="0"/>
      <w:marTop w:val="0"/>
      <w:marBottom w:val="0"/>
      <w:divBdr>
        <w:top w:val="none" w:sz="0" w:space="0" w:color="auto"/>
        <w:left w:val="none" w:sz="0" w:space="0" w:color="auto"/>
        <w:bottom w:val="none" w:sz="0" w:space="0" w:color="auto"/>
        <w:right w:val="none" w:sz="0" w:space="0" w:color="auto"/>
      </w:divBdr>
      <w:divsChild>
        <w:div w:id="1115564509">
          <w:marLeft w:val="0"/>
          <w:marRight w:val="0"/>
          <w:marTop w:val="0"/>
          <w:marBottom w:val="0"/>
          <w:divBdr>
            <w:top w:val="none" w:sz="0" w:space="0" w:color="auto"/>
            <w:left w:val="none" w:sz="0" w:space="0" w:color="auto"/>
            <w:bottom w:val="none" w:sz="0" w:space="0" w:color="auto"/>
            <w:right w:val="none" w:sz="0" w:space="0" w:color="auto"/>
          </w:divBdr>
        </w:div>
        <w:div w:id="343632036">
          <w:marLeft w:val="0"/>
          <w:marRight w:val="0"/>
          <w:marTop w:val="0"/>
          <w:marBottom w:val="0"/>
          <w:divBdr>
            <w:top w:val="none" w:sz="0" w:space="0" w:color="auto"/>
            <w:left w:val="none" w:sz="0" w:space="0" w:color="auto"/>
            <w:bottom w:val="none" w:sz="0" w:space="0" w:color="auto"/>
            <w:right w:val="none" w:sz="0" w:space="0" w:color="auto"/>
          </w:divBdr>
        </w:div>
        <w:div w:id="2127581990">
          <w:marLeft w:val="0"/>
          <w:marRight w:val="0"/>
          <w:marTop w:val="0"/>
          <w:marBottom w:val="0"/>
          <w:divBdr>
            <w:top w:val="none" w:sz="0" w:space="0" w:color="auto"/>
            <w:left w:val="none" w:sz="0" w:space="0" w:color="auto"/>
            <w:bottom w:val="none" w:sz="0" w:space="0" w:color="auto"/>
            <w:right w:val="none" w:sz="0" w:space="0" w:color="auto"/>
          </w:divBdr>
        </w:div>
        <w:div w:id="24183328">
          <w:marLeft w:val="0"/>
          <w:marRight w:val="0"/>
          <w:marTop w:val="0"/>
          <w:marBottom w:val="0"/>
          <w:divBdr>
            <w:top w:val="none" w:sz="0" w:space="0" w:color="auto"/>
            <w:left w:val="none" w:sz="0" w:space="0" w:color="auto"/>
            <w:bottom w:val="none" w:sz="0" w:space="0" w:color="auto"/>
            <w:right w:val="none" w:sz="0" w:space="0" w:color="auto"/>
          </w:divBdr>
        </w:div>
        <w:div w:id="474447367">
          <w:marLeft w:val="0"/>
          <w:marRight w:val="0"/>
          <w:marTop w:val="0"/>
          <w:marBottom w:val="0"/>
          <w:divBdr>
            <w:top w:val="none" w:sz="0" w:space="0" w:color="auto"/>
            <w:left w:val="none" w:sz="0" w:space="0" w:color="auto"/>
            <w:bottom w:val="none" w:sz="0" w:space="0" w:color="auto"/>
            <w:right w:val="none" w:sz="0" w:space="0" w:color="auto"/>
          </w:divBdr>
        </w:div>
        <w:div w:id="22903144">
          <w:marLeft w:val="0"/>
          <w:marRight w:val="0"/>
          <w:marTop w:val="0"/>
          <w:marBottom w:val="0"/>
          <w:divBdr>
            <w:top w:val="none" w:sz="0" w:space="0" w:color="auto"/>
            <w:left w:val="none" w:sz="0" w:space="0" w:color="auto"/>
            <w:bottom w:val="none" w:sz="0" w:space="0" w:color="auto"/>
            <w:right w:val="none" w:sz="0" w:space="0" w:color="auto"/>
          </w:divBdr>
        </w:div>
        <w:div w:id="633218379">
          <w:marLeft w:val="0"/>
          <w:marRight w:val="0"/>
          <w:marTop w:val="0"/>
          <w:marBottom w:val="0"/>
          <w:divBdr>
            <w:top w:val="none" w:sz="0" w:space="0" w:color="auto"/>
            <w:left w:val="none" w:sz="0" w:space="0" w:color="auto"/>
            <w:bottom w:val="none" w:sz="0" w:space="0" w:color="auto"/>
            <w:right w:val="none" w:sz="0" w:space="0" w:color="auto"/>
          </w:divBdr>
        </w:div>
        <w:div w:id="1410693417">
          <w:marLeft w:val="0"/>
          <w:marRight w:val="0"/>
          <w:marTop w:val="0"/>
          <w:marBottom w:val="0"/>
          <w:divBdr>
            <w:top w:val="none" w:sz="0" w:space="0" w:color="auto"/>
            <w:left w:val="none" w:sz="0" w:space="0" w:color="auto"/>
            <w:bottom w:val="none" w:sz="0" w:space="0" w:color="auto"/>
            <w:right w:val="none" w:sz="0" w:space="0" w:color="auto"/>
          </w:divBdr>
        </w:div>
      </w:divsChild>
    </w:div>
    <w:div w:id="1569027534">
      <w:bodyDiv w:val="1"/>
      <w:marLeft w:val="0"/>
      <w:marRight w:val="0"/>
      <w:marTop w:val="0"/>
      <w:marBottom w:val="0"/>
      <w:divBdr>
        <w:top w:val="none" w:sz="0" w:space="0" w:color="auto"/>
        <w:left w:val="none" w:sz="0" w:space="0" w:color="auto"/>
        <w:bottom w:val="none" w:sz="0" w:space="0" w:color="auto"/>
        <w:right w:val="none" w:sz="0" w:space="0" w:color="auto"/>
      </w:divBdr>
    </w:div>
    <w:div w:id="1572545250">
      <w:bodyDiv w:val="1"/>
      <w:marLeft w:val="0"/>
      <w:marRight w:val="0"/>
      <w:marTop w:val="0"/>
      <w:marBottom w:val="0"/>
      <w:divBdr>
        <w:top w:val="none" w:sz="0" w:space="0" w:color="auto"/>
        <w:left w:val="none" w:sz="0" w:space="0" w:color="auto"/>
        <w:bottom w:val="none" w:sz="0" w:space="0" w:color="auto"/>
        <w:right w:val="none" w:sz="0" w:space="0" w:color="auto"/>
      </w:divBdr>
    </w:div>
    <w:div w:id="1577544543">
      <w:bodyDiv w:val="1"/>
      <w:marLeft w:val="0"/>
      <w:marRight w:val="0"/>
      <w:marTop w:val="0"/>
      <w:marBottom w:val="0"/>
      <w:divBdr>
        <w:top w:val="none" w:sz="0" w:space="0" w:color="auto"/>
        <w:left w:val="none" w:sz="0" w:space="0" w:color="auto"/>
        <w:bottom w:val="none" w:sz="0" w:space="0" w:color="auto"/>
        <w:right w:val="none" w:sz="0" w:space="0" w:color="auto"/>
      </w:divBdr>
      <w:divsChild>
        <w:div w:id="1772123217">
          <w:marLeft w:val="0"/>
          <w:marRight w:val="0"/>
          <w:marTop w:val="0"/>
          <w:marBottom w:val="0"/>
          <w:divBdr>
            <w:top w:val="none" w:sz="0" w:space="0" w:color="auto"/>
            <w:left w:val="none" w:sz="0" w:space="0" w:color="auto"/>
            <w:bottom w:val="none" w:sz="0" w:space="0" w:color="auto"/>
            <w:right w:val="none" w:sz="0" w:space="0" w:color="auto"/>
          </w:divBdr>
        </w:div>
        <w:div w:id="2130010029">
          <w:marLeft w:val="0"/>
          <w:marRight w:val="0"/>
          <w:marTop w:val="0"/>
          <w:marBottom w:val="0"/>
          <w:divBdr>
            <w:top w:val="none" w:sz="0" w:space="0" w:color="auto"/>
            <w:left w:val="none" w:sz="0" w:space="0" w:color="auto"/>
            <w:bottom w:val="none" w:sz="0" w:space="0" w:color="auto"/>
            <w:right w:val="none" w:sz="0" w:space="0" w:color="auto"/>
          </w:divBdr>
        </w:div>
        <w:div w:id="204562273">
          <w:marLeft w:val="0"/>
          <w:marRight w:val="0"/>
          <w:marTop w:val="0"/>
          <w:marBottom w:val="0"/>
          <w:divBdr>
            <w:top w:val="none" w:sz="0" w:space="0" w:color="auto"/>
            <w:left w:val="none" w:sz="0" w:space="0" w:color="auto"/>
            <w:bottom w:val="none" w:sz="0" w:space="0" w:color="auto"/>
            <w:right w:val="none" w:sz="0" w:space="0" w:color="auto"/>
          </w:divBdr>
        </w:div>
        <w:div w:id="700862472">
          <w:marLeft w:val="0"/>
          <w:marRight w:val="0"/>
          <w:marTop w:val="0"/>
          <w:marBottom w:val="0"/>
          <w:divBdr>
            <w:top w:val="none" w:sz="0" w:space="0" w:color="auto"/>
            <w:left w:val="none" w:sz="0" w:space="0" w:color="auto"/>
            <w:bottom w:val="none" w:sz="0" w:space="0" w:color="auto"/>
            <w:right w:val="none" w:sz="0" w:space="0" w:color="auto"/>
          </w:divBdr>
        </w:div>
        <w:div w:id="1903099932">
          <w:marLeft w:val="0"/>
          <w:marRight w:val="0"/>
          <w:marTop w:val="0"/>
          <w:marBottom w:val="0"/>
          <w:divBdr>
            <w:top w:val="none" w:sz="0" w:space="0" w:color="auto"/>
            <w:left w:val="none" w:sz="0" w:space="0" w:color="auto"/>
            <w:bottom w:val="none" w:sz="0" w:space="0" w:color="auto"/>
            <w:right w:val="none" w:sz="0" w:space="0" w:color="auto"/>
          </w:divBdr>
        </w:div>
        <w:div w:id="898319410">
          <w:marLeft w:val="0"/>
          <w:marRight w:val="0"/>
          <w:marTop w:val="0"/>
          <w:marBottom w:val="0"/>
          <w:divBdr>
            <w:top w:val="none" w:sz="0" w:space="0" w:color="auto"/>
            <w:left w:val="none" w:sz="0" w:space="0" w:color="auto"/>
            <w:bottom w:val="none" w:sz="0" w:space="0" w:color="auto"/>
            <w:right w:val="none" w:sz="0" w:space="0" w:color="auto"/>
          </w:divBdr>
        </w:div>
        <w:div w:id="1432159636">
          <w:marLeft w:val="0"/>
          <w:marRight w:val="0"/>
          <w:marTop w:val="0"/>
          <w:marBottom w:val="0"/>
          <w:divBdr>
            <w:top w:val="none" w:sz="0" w:space="0" w:color="auto"/>
            <w:left w:val="none" w:sz="0" w:space="0" w:color="auto"/>
            <w:bottom w:val="none" w:sz="0" w:space="0" w:color="auto"/>
            <w:right w:val="none" w:sz="0" w:space="0" w:color="auto"/>
          </w:divBdr>
        </w:div>
        <w:div w:id="2116245091">
          <w:marLeft w:val="0"/>
          <w:marRight w:val="0"/>
          <w:marTop w:val="0"/>
          <w:marBottom w:val="0"/>
          <w:divBdr>
            <w:top w:val="none" w:sz="0" w:space="0" w:color="auto"/>
            <w:left w:val="none" w:sz="0" w:space="0" w:color="auto"/>
            <w:bottom w:val="none" w:sz="0" w:space="0" w:color="auto"/>
            <w:right w:val="none" w:sz="0" w:space="0" w:color="auto"/>
          </w:divBdr>
        </w:div>
        <w:div w:id="1148010198">
          <w:marLeft w:val="0"/>
          <w:marRight w:val="0"/>
          <w:marTop w:val="0"/>
          <w:marBottom w:val="0"/>
          <w:divBdr>
            <w:top w:val="none" w:sz="0" w:space="0" w:color="auto"/>
            <w:left w:val="none" w:sz="0" w:space="0" w:color="auto"/>
            <w:bottom w:val="none" w:sz="0" w:space="0" w:color="auto"/>
            <w:right w:val="none" w:sz="0" w:space="0" w:color="auto"/>
          </w:divBdr>
        </w:div>
        <w:div w:id="694042620">
          <w:marLeft w:val="0"/>
          <w:marRight w:val="0"/>
          <w:marTop w:val="0"/>
          <w:marBottom w:val="0"/>
          <w:divBdr>
            <w:top w:val="none" w:sz="0" w:space="0" w:color="auto"/>
            <w:left w:val="none" w:sz="0" w:space="0" w:color="auto"/>
            <w:bottom w:val="none" w:sz="0" w:space="0" w:color="auto"/>
            <w:right w:val="none" w:sz="0" w:space="0" w:color="auto"/>
          </w:divBdr>
        </w:div>
        <w:div w:id="977996466">
          <w:marLeft w:val="0"/>
          <w:marRight w:val="0"/>
          <w:marTop w:val="0"/>
          <w:marBottom w:val="0"/>
          <w:divBdr>
            <w:top w:val="none" w:sz="0" w:space="0" w:color="auto"/>
            <w:left w:val="none" w:sz="0" w:space="0" w:color="auto"/>
            <w:bottom w:val="none" w:sz="0" w:space="0" w:color="auto"/>
            <w:right w:val="none" w:sz="0" w:space="0" w:color="auto"/>
          </w:divBdr>
        </w:div>
        <w:div w:id="1623266962">
          <w:marLeft w:val="0"/>
          <w:marRight w:val="0"/>
          <w:marTop w:val="0"/>
          <w:marBottom w:val="0"/>
          <w:divBdr>
            <w:top w:val="none" w:sz="0" w:space="0" w:color="auto"/>
            <w:left w:val="none" w:sz="0" w:space="0" w:color="auto"/>
            <w:bottom w:val="none" w:sz="0" w:space="0" w:color="auto"/>
            <w:right w:val="none" w:sz="0" w:space="0" w:color="auto"/>
          </w:divBdr>
        </w:div>
        <w:div w:id="1831628331">
          <w:marLeft w:val="0"/>
          <w:marRight w:val="0"/>
          <w:marTop w:val="0"/>
          <w:marBottom w:val="0"/>
          <w:divBdr>
            <w:top w:val="none" w:sz="0" w:space="0" w:color="auto"/>
            <w:left w:val="none" w:sz="0" w:space="0" w:color="auto"/>
            <w:bottom w:val="none" w:sz="0" w:space="0" w:color="auto"/>
            <w:right w:val="none" w:sz="0" w:space="0" w:color="auto"/>
          </w:divBdr>
        </w:div>
        <w:div w:id="330371330">
          <w:marLeft w:val="0"/>
          <w:marRight w:val="0"/>
          <w:marTop w:val="0"/>
          <w:marBottom w:val="0"/>
          <w:divBdr>
            <w:top w:val="none" w:sz="0" w:space="0" w:color="auto"/>
            <w:left w:val="none" w:sz="0" w:space="0" w:color="auto"/>
            <w:bottom w:val="none" w:sz="0" w:space="0" w:color="auto"/>
            <w:right w:val="none" w:sz="0" w:space="0" w:color="auto"/>
          </w:divBdr>
        </w:div>
        <w:div w:id="388571807">
          <w:marLeft w:val="0"/>
          <w:marRight w:val="0"/>
          <w:marTop w:val="0"/>
          <w:marBottom w:val="0"/>
          <w:divBdr>
            <w:top w:val="none" w:sz="0" w:space="0" w:color="auto"/>
            <w:left w:val="none" w:sz="0" w:space="0" w:color="auto"/>
            <w:bottom w:val="none" w:sz="0" w:space="0" w:color="auto"/>
            <w:right w:val="none" w:sz="0" w:space="0" w:color="auto"/>
          </w:divBdr>
        </w:div>
        <w:div w:id="922569866">
          <w:marLeft w:val="0"/>
          <w:marRight w:val="0"/>
          <w:marTop w:val="0"/>
          <w:marBottom w:val="0"/>
          <w:divBdr>
            <w:top w:val="none" w:sz="0" w:space="0" w:color="auto"/>
            <w:left w:val="none" w:sz="0" w:space="0" w:color="auto"/>
            <w:bottom w:val="none" w:sz="0" w:space="0" w:color="auto"/>
            <w:right w:val="none" w:sz="0" w:space="0" w:color="auto"/>
          </w:divBdr>
        </w:div>
        <w:div w:id="1912350407">
          <w:marLeft w:val="0"/>
          <w:marRight w:val="0"/>
          <w:marTop w:val="0"/>
          <w:marBottom w:val="0"/>
          <w:divBdr>
            <w:top w:val="none" w:sz="0" w:space="0" w:color="auto"/>
            <w:left w:val="none" w:sz="0" w:space="0" w:color="auto"/>
            <w:bottom w:val="none" w:sz="0" w:space="0" w:color="auto"/>
            <w:right w:val="none" w:sz="0" w:space="0" w:color="auto"/>
          </w:divBdr>
        </w:div>
        <w:div w:id="666590198">
          <w:marLeft w:val="0"/>
          <w:marRight w:val="0"/>
          <w:marTop w:val="0"/>
          <w:marBottom w:val="0"/>
          <w:divBdr>
            <w:top w:val="none" w:sz="0" w:space="0" w:color="auto"/>
            <w:left w:val="none" w:sz="0" w:space="0" w:color="auto"/>
            <w:bottom w:val="none" w:sz="0" w:space="0" w:color="auto"/>
            <w:right w:val="none" w:sz="0" w:space="0" w:color="auto"/>
          </w:divBdr>
        </w:div>
      </w:divsChild>
    </w:div>
    <w:div w:id="1603759784">
      <w:bodyDiv w:val="1"/>
      <w:marLeft w:val="0"/>
      <w:marRight w:val="0"/>
      <w:marTop w:val="0"/>
      <w:marBottom w:val="0"/>
      <w:divBdr>
        <w:top w:val="none" w:sz="0" w:space="0" w:color="auto"/>
        <w:left w:val="none" w:sz="0" w:space="0" w:color="auto"/>
        <w:bottom w:val="none" w:sz="0" w:space="0" w:color="auto"/>
        <w:right w:val="none" w:sz="0" w:space="0" w:color="auto"/>
      </w:divBdr>
      <w:divsChild>
        <w:div w:id="1524244980">
          <w:marLeft w:val="0"/>
          <w:marRight w:val="0"/>
          <w:marTop w:val="0"/>
          <w:marBottom w:val="0"/>
          <w:divBdr>
            <w:top w:val="none" w:sz="0" w:space="0" w:color="auto"/>
            <w:left w:val="none" w:sz="0" w:space="0" w:color="auto"/>
            <w:bottom w:val="none" w:sz="0" w:space="0" w:color="auto"/>
            <w:right w:val="none" w:sz="0" w:space="0" w:color="auto"/>
          </w:divBdr>
        </w:div>
        <w:div w:id="686978633">
          <w:marLeft w:val="0"/>
          <w:marRight w:val="0"/>
          <w:marTop w:val="0"/>
          <w:marBottom w:val="0"/>
          <w:divBdr>
            <w:top w:val="none" w:sz="0" w:space="0" w:color="auto"/>
            <w:left w:val="none" w:sz="0" w:space="0" w:color="auto"/>
            <w:bottom w:val="none" w:sz="0" w:space="0" w:color="auto"/>
            <w:right w:val="none" w:sz="0" w:space="0" w:color="auto"/>
          </w:divBdr>
        </w:div>
        <w:div w:id="15542053">
          <w:marLeft w:val="0"/>
          <w:marRight w:val="0"/>
          <w:marTop w:val="0"/>
          <w:marBottom w:val="0"/>
          <w:divBdr>
            <w:top w:val="none" w:sz="0" w:space="0" w:color="auto"/>
            <w:left w:val="none" w:sz="0" w:space="0" w:color="auto"/>
            <w:bottom w:val="none" w:sz="0" w:space="0" w:color="auto"/>
            <w:right w:val="none" w:sz="0" w:space="0" w:color="auto"/>
          </w:divBdr>
        </w:div>
        <w:div w:id="1465460903">
          <w:marLeft w:val="0"/>
          <w:marRight w:val="0"/>
          <w:marTop w:val="0"/>
          <w:marBottom w:val="0"/>
          <w:divBdr>
            <w:top w:val="none" w:sz="0" w:space="0" w:color="auto"/>
            <w:left w:val="none" w:sz="0" w:space="0" w:color="auto"/>
            <w:bottom w:val="none" w:sz="0" w:space="0" w:color="auto"/>
            <w:right w:val="none" w:sz="0" w:space="0" w:color="auto"/>
          </w:divBdr>
        </w:div>
        <w:div w:id="856889042">
          <w:marLeft w:val="0"/>
          <w:marRight w:val="0"/>
          <w:marTop w:val="0"/>
          <w:marBottom w:val="0"/>
          <w:divBdr>
            <w:top w:val="none" w:sz="0" w:space="0" w:color="auto"/>
            <w:left w:val="none" w:sz="0" w:space="0" w:color="auto"/>
            <w:bottom w:val="none" w:sz="0" w:space="0" w:color="auto"/>
            <w:right w:val="none" w:sz="0" w:space="0" w:color="auto"/>
          </w:divBdr>
        </w:div>
        <w:div w:id="274991640">
          <w:marLeft w:val="0"/>
          <w:marRight w:val="0"/>
          <w:marTop w:val="0"/>
          <w:marBottom w:val="0"/>
          <w:divBdr>
            <w:top w:val="none" w:sz="0" w:space="0" w:color="auto"/>
            <w:left w:val="none" w:sz="0" w:space="0" w:color="auto"/>
            <w:bottom w:val="none" w:sz="0" w:space="0" w:color="auto"/>
            <w:right w:val="none" w:sz="0" w:space="0" w:color="auto"/>
          </w:divBdr>
        </w:div>
        <w:div w:id="1176992246">
          <w:marLeft w:val="0"/>
          <w:marRight w:val="0"/>
          <w:marTop w:val="0"/>
          <w:marBottom w:val="0"/>
          <w:divBdr>
            <w:top w:val="none" w:sz="0" w:space="0" w:color="auto"/>
            <w:left w:val="none" w:sz="0" w:space="0" w:color="auto"/>
            <w:bottom w:val="none" w:sz="0" w:space="0" w:color="auto"/>
            <w:right w:val="none" w:sz="0" w:space="0" w:color="auto"/>
          </w:divBdr>
        </w:div>
      </w:divsChild>
    </w:div>
    <w:div w:id="1603955599">
      <w:bodyDiv w:val="1"/>
      <w:marLeft w:val="0"/>
      <w:marRight w:val="0"/>
      <w:marTop w:val="0"/>
      <w:marBottom w:val="0"/>
      <w:divBdr>
        <w:top w:val="none" w:sz="0" w:space="0" w:color="auto"/>
        <w:left w:val="none" w:sz="0" w:space="0" w:color="auto"/>
        <w:bottom w:val="none" w:sz="0" w:space="0" w:color="auto"/>
        <w:right w:val="none" w:sz="0" w:space="0" w:color="auto"/>
      </w:divBdr>
      <w:divsChild>
        <w:div w:id="2125341571">
          <w:marLeft w:val="446"/>
          <w:marRight w:val="0"/>
          <w:marTop w:val="0"/>
          <w:marBottom w:val="0"/>
          <w:divBdr>
            <w:top w:val="none" w:sz="0" w:space="0" w:color="auto"/>
            <w:left w:val="none" w:sz="0" w:space="0" w:color="auto"/>
            <w:bottom w:val="none" w:sz="0" w:space="0" w:color="auto"/>
            <w:right w:val="none" w:sz="0" w:space="0" w:color="auto"/>
          </w:divBdr>
        </w:div>
      </w:divsChild>
    </w:div>
    <w:div w:id="1645544467">
      <w:bodyDiv w:val="1"/>
      <w:marLeft w:val="0"/>
      <w:marRight w:val="0"/>
      <w:marTop w:val="0"/>
      <w:marBottom w:val="0"/>
      <w:divBdr>
        <w:top w:val="none" w:sz="0" w:space="0" w:color="auto"/>
        <w:left w:val="none" w:sz="0" w:space="0" w:color="auto"/>
        <w:bottom w:val="none" w:sz="0" w:space="0" w:color="auto"/>
        <w:right w:val="none" w:sz="0" w:space="0" w:color="auto"/>
      </w:divBdr>
    </w:div>
    <w:div w:id="1720320498">
      <w:bodyDiv w:val="1"/>
      <w:marLeft w:val="0"/>
      <w:marRight w:val="0"/>
      <w:marTop w:val="0"/>
      <w:marBottom w:val="0"/>
      <w:divBdr>
        <w:top w:val="none" w:sz="0" w:space="0" w:color="auto"/>
        <w:left w:val="none" w:sz="0" w:space="0" w:color="auto"/>
        <w:bottom w:val="none" w:sz="0" w:space="0" w:color="auto"/>
        <w:right w:val="none" w:sz="0" w:space="0" w:color="auto"/>
      </w:divBdr>
      <w:divsChild>
        <w:div w:id="2059232897">
          <w:marLeft w:val="0"/>
          <w:marRight w:val="0"/>
          <w:marTop w:val="0"/>
          <w:marBottom w:val="0"/>
          <w:divBdr>
            <w:top w:val="none" w:sz="0" w:space="0" w:color="auto"/>
            <w:left w:val="none" w:sz="0" w:space="0" w:color="auto"/>
            <w:bottom w:val="none" w:sz="0" w:space="0" w:color="auto"/>
            <w:right w:val="none" w:sz="0" w:space="0" w:color="auto"/>
          </w:divBdr>
        </w:div>
      </w:divsChild>
    </w:div>
    <w:div w:id="1721440304">
      <w:bodyDiv w:val="1"/>
      <w:marLeft w:val="0"/>
      <w:marRight w:val="0"/>
      <w:marTop w:val="0"/>
      <w:marBottom w:val="0"/>
      <w:divBdr>
        <w:top w:val="none" w:sz="0" w:space="0" w:color="auto"/>
        <w:left w:val="none" w:sz="0" w:space="0" w:color="auto"/>
        <w:bottom w:val="none" w:sz="0" w:space="0" w:color="auto"/>
        <w:right w:val="none" w:sz="0" w:space="0" w:color="auto"/>
      </w:divBdr>
      <w:divsChild>
        <w:div w:id="662195762">
          <w:marLeft w:val="446"/>
          <w:marRight w:val="0"/>
          <w:marTop w:val="0"/>
          <w:marBottom w:val="0"/>
          <w:divBdr>
            <w:top w:val="none" w:sz="0" w:space="0" w:color="auto"/>
            <w:left w:val="none" w:sz="0" w:space="0" w:color="auto"/>
            <w:bottom w:val="none" w:sz="0" w:space="0" w:color="auto"/>
            <w:right w:val="none" w:sz="0" w:space="0" w:color="auto"/>
          </w:divBdr>
        </w:div>
      </w:divsChild>
    </w:div>
    <w:div w:id="1726954187">
      <w:bodyDiv w:val="1"/>
      <w:marLeft w:val="0"/>
      <w:marRight w:val="0"/>
      <w:marTop w:val="0"/>
      <w:marBottom w:val="0"/>
      <w:divBdr>
        <w:top w:val="none" w:sz="0" w:space="0" w:color="auto"/>
        <w:left w:val="none" w:sz="0" w:space="0" w:color="auto"/>
        <w:bottom w:val="none" w:sz="0" w:space="0" w:color="auto"/>
        <w:right w:val="none" w:sz="0" w:space="0" w:color="auto"/>
      </w:divBdr>
      <w:divsChild>
        <w:div w:id="574583539">
          <w:marLeft w:val="0"/>
          <w:marRight w:val="0"/>
          <w:marTop w:val="0"/>
          <w:marBottom w:val="0"/>
          <w:divBdr>
            <w:top w:val="none" w:sz="0" w:space="0" w:color="auto"/>
            <w:left w:val="none" w:sz="0" w:space="0" w:color="auto"/>
            <w:bottom w:val="none" w:sz="0" w:space="0" w:color="auto"/>
            <w:right w:val="none" w:sz="0" w:space="0" w:color="auto"/>
          </w:divBdr>
        </w:div>
      </w:divsChild>
    </w:div>
    <w:div w:id="1738285061">
      <w:bodyDiv w:val="1"/>
      <w:marLeft w:val="0"/>
      <w:marRight w:val="0"/>
      <w:marTop w:val="0"/>
      <w:marBottom w:val="0"/>
      <w:divBdr>
        <w:top w:val="none" w:sz="0" w:space="0" w:color="auto"/>
        <w:left w:val="none" w:sz="0" w:space="0" w:color="auto"/>
        <w:bottom w:val="none" w:sz="0" w:space="0" w:color="auto"/>
        <w:right w:val="none" w:sz="0" w:space="0" w:color="auto"/>
      </w:divBdr>
      <w:divsChild>
        <w:div w:id="1868179201">
          <w:marLeft w:val="0"/>
          <w:marRight w:val="0"/>
          <w:marTop w:val="0"/>
          <w:marBottom w:val="0"/>
          <w:divBdr>
            <w:top w:val="none" w:sz="0" w:space="0" w:color="auto"/>
            <w:left w:val="none" w:sz="0" w:space="0" w:color="auto"/>
            <w:bottom w:val="none" w:sz="0" w:space="0" w:color="auto"/>
            <w:right w:val="none" w:sz="0" w:space="0" w:color="auto"/>
          </w:divBdr>
        </w:div>
        <w:div w:id="1867716821">
          <w:marLeft w:val="0"/>
          <w:marRight w:val="0"/>
          <w:marTop w:val="0"/>
          <w:marBottom w:val="0"/>
          <w:divBdr>
            <w:top w:val="none" w:sz="0" w:space="0" w:color="auto"/>
            <w:left w:val="none" w:sz="0" w:space="0" w:color="auto"/>
            <w:bottom w:val="none" w:sz="0" w:space="0" w:color="auto"/>
            <w:right w:val="none" w:sz="0" w:space="0" w:color="auto"/>
          </w:divBdr>
        </w:div>
      </w:divsChild>
    </w:div>
    <w:div w:id="1781487145">
      <w:bodyDiv w:val="1"/>
      <w:marLeft w:val="0"/>
      <w:marRight w:val="0"/>
      <w:marTop w:val="0"/>
      <w:marBottom w:val="0"/>
      <w:divBdr>
        <w:top w:val="none" w:sz="0" w:space="0" w:color="auto"/>
        <w:left w:val="none" w:sz="0" w:space="0" w:color="auto"/>
        <w:bottom w:val="none" w:sz="0" w:space="0" w:color="auto"/>
        <w:right w:val="none" w:sz="0" w:space="0" w:color="auto"/>
      </w:divBdr>
      <w:divsChild>
        <w:div w:id="1340157794">
          <w:marLeft w:val="0"/>
          <w:marRight w:val="0"/>
          <w:marTop w:val="0"/>
          <w:marBottom w:val="0"/>
          <w:divBdr>
            <w:top w:val="none" w:sz="0" w:space="0" w:color="auto"/>
            <w:left w:val="none" w:sz="0" w:space="0" w:color="auto"/>
            <w:bottom w:val="none" w:sz="0" w:space="0" w:color="auto"/>
            <w:right w:val="none" w:sz="0" w:space="0" w:color="auto"/>
          </w:divBdr>
        </w:div>
      </w:divsChild>
    </w:div>
    <w:div w:id="1783373970">
      <w:bodyDiv w:val="1"/>
      <w:marLeft w:val="0"/>
      <w:marRight w:val="0"/>
      <w:marTop w:val="0"/>
      <w:marBottom w:val="0"/>
      <w:divBdr>
        <w:top w:val="none" w:sz="0" w:space="0" w:color="auto"/>
        <w:left w:val="none" w:sz="0" w:space="0" w:color="auto"/>
        <w:bottom w:val="none" w:sz="0" w:space="0" w:color="auto"/>
        <w:right w:val="none" w:sz="0" w:space="0" w:color="auto"/>
      </w:divBdr>
      <w:divsChild>
        <w:div w:id="236013328">
          <w:marLeft w:val="0"/>
          <w:marRight w:val="0"/>
          <w:marTop w:val="0"/>
          <w:marBottom w:val="0"/>
          <w:divBdr>
            <w:top w:val="none" w:sz="0" w:space="0" w:color="auto"/>
            <w:left w:val="none" w:sz="0" w:space="0" w:color="auto"/>
            <w:bottom w:val="none" w:sz="0" w:space="0" w:color="auto"/>
            <w:right w:val="none" w:sz="0" w:space="0" w:color="auto"/>
          </w:divBdr>
        </w:div>
        <w:div w:id="1609701322">
          <w:marLeft w:val="0"/>
          <w:marRight w:val="0"/>
          <w:marTop w:val="0"/>
          <w:marBottom w:val="0"/>
          <w:divBdr>
            <w:top w:val="none" w:sz="0" w:space="0" w:color="auto"/>
            <w:left w:val="none" w:sz="0" w:space="0" w:color="auto"/>
            <w:bottom w:val="none" w:sz="0" w:space="0" w:color="auto"/>
            <w:right w:val="none" w:sz="0" w:space="0" w:color="auto"/>
          </w:divBdr>
        </w:div>
        <w:div w:id="497966122">
          <w:marLeft w:val="0"/>
          <w:marRight w:val="0"/>
          <w:marTop w:val="0"/>
          <w:marBottom w:val="0"/>
          <w:divBdr>
            <w:top w:val="none" w:sz="0" w:space="0" w:color="auto"/>
            <w:left w:val="none" w:sz="0" w:space="0" w:color="auto"/>
            <w:bottom w:val="none" w:sz="0" w:space="0" w:color="auto"/>
            <w:right w:val="none" w:sz="0" w:space="0" w:color="auto"/>
          </w:divBdr>
        </w:div>
        <w:div w:id="1370496561">
          <w:marLeft w:val="0"/>
          <w:marRight w:val="0"/>
          <w:marTop w:val="0"/>
          <w:marBottom w:val="0"/>
          <w:divBdr>
            <w:top w:val="none" w:sz="0" w:space="0" w:color="auto"/>
            <w:left w:val="none" w:sz="0" w:space="0" w:color="auto"/>
            <w:bottom w:val="none" w:sz="0" w:space="0" w:color="auto"/>
            <w:right w:val="none" w:sz="0" w:space="0" w:color="auto"/>
          </w:divBdr>
        </w:div>
        <w:div w:id="1157645024">
          <w:marLeft w:val="0"/>
          <w:marRight w:val="0"/>
          <w:marTop w:val="0"/>
          <w:marBottom w:val="0"/>
          <w:divBdr>
            <w:top w:val="none" w:sz="0" w:space="0" w:color="auto"/>
            <w:left w:val="none" w:sz="0" w:space="0" w:color="auto"/>
            <w:bottom w:val="none" w:sz="0" w:space="0" w:color="auto"/>
            <w:right w:val="none" w:sz="0" w:space="0" w:color="auto"/>
          </w:divBdr>
        </w:div>
        <w:div w:id="463933847">
          <w:marLeft w:val="0"/>
          <w:marRight w:val="0"/>
          <w:marTop w:val="0"/>
          <w:marBottom w:val="0"/>
          <w:divBdr>
            <w:top w:val="none" w:sz="0" w:space="0" w:color="auto"/>
            <w:left w:val="none" w:sz="0" w:space="0" w:color="auto"/>
            <w:bottom w:val="none" w:sz="0" w:space="0" w:color="auto"/>
            <w:right w:val="none" w:sz="0" w:space="0" w:color="auto"/>
          </w:divBdr>
        </w:div>
        <w:div w:id="1633901585">
          <w:marLeft w:val="0"/>
          <w:marRight w:val="0"/>
          <w:marTop w:val="0"/>
          <w:marBottom w:val="0"/>
          <w:divBdr>
            <w:top w:val="none" w:sz="0" w:space="0" w:color="auto"/>
            <w:left w:val="none" w:sz="0" w:space="0" w:color="auto"/>
            <w:bottom w:val="none" w:sz="0" w:space="0" w:color="auto"/>
            <w:right w:val="none" w:sz="0" w:space="0" w:color="auto"/>
          </w:divBdr>
        </w:div>
        <w:div w:id="455758326">
          <w:marLeft w:val="0"/>
          <w:marRight w:val="0"/>
          <w:marTop w:val="0"/>
          <w:marBottom w:val="0"/>
          <w:divBdr>
            <w:top w:val="none" w:sz="0" w:space="0" w:color="auto"/>
            <w:left w:val="none" w:sz="0" w:space="0" w:color="auto"/>
            <w:bottom w:val="none" w:sz="0" w:space="0" w:color="auto"/>
            <w:right w:val="none" w:sz="0" w:space="0" w:color="auto"/>
          </w:divBdr>
        </w:div>
      </w:divsChild>
    </w:div>
    <w:div w:id="1801068699">
      <w:bodyDiv w:val="1"/>
      <w:marLeft w:val="0"/>
      <w:marRight w:val="0"/>
      <w:marTop w:val="0"/>
      <w:marBottom w:val="0"/>
      <w:divBdr>
        <w:top w:val="none" w:sz="0" w:space="0" w:color="auto"/>
        <w:left w:val="none" w:sz="0" w:space="0" w:color="auto"/>
        <w:bottom w:val="none" w:sz="0" w:space="0" w:color="auto"/>
        <w:right w:val="none" w:sz="0" w:space="0" w:color="auto"/>
      </w:divBdr>
      <w:divsChild>
        <w:div w:id="1989744596">
          <w:marLeft w:val="0"/>
          <w:marRight w:val="0"/>
          <w:marTop w:val="0"/>
          <w:marBottom w:val="0"/>
          <w:divBdr>
            <w:top w:val="none" w:sz="0" w:space="0" w:color="auto"/>
            <w:left w:val="none" w:sz="0" w:space="0" w:color="auto"/>
            <w:bottom w:val="none" w:sz="0" w:space="0" w:color="auto"/>
            <w:right w:val="none" w:sz="0" w:space="0" w:color="auto"/>
          </w:divBdr>
        </w:div>
      </w:divsChild>
    </w:div>
    <w:div w:id="1831097206">
      <w:bodyDiv w:val="1"/>
      <w:marLeft w:val="0"/>
      <w:marRight w:val="0"/>
      <w:marTop w:val="0"/>
      <w:marBottom w:val="0"/>
      <w:divBdr>
        <w:top w:val="none" w:sz="0" w:space="0" w:color="auto"/>
        <w:left w:val="none" w:sz="0" w:space="0" w:color="auto"/>
        <w:bottom w:val="none" w:sz="0" w:space="0" w:color="auto"/>
        <w:right w:val="none" w:sz="0" w:space="0" w:color="auto"/>
      </w:divBdr>
      <w:divsChild>
        <w:div w:id="2137336219">
          <w:marLeft w:val="0"/>
          <w:marRight w:val="0"/>
          <w:marTop w:val="0"/>
          <w:marBottom w:val="0"/>
          <w:divBdr>
            <w:top w:val="none" w:sz="0" w:space="0" w:color="auto"/>
            <w:left w:val="none" w:sz="0" w:space="0" w:color="auto"/>
            <w:bottom w:val="none" w:sz="0" w:space="0" w:color="auto"/>
            <w:right w:val="none" w:sz="0" w:space="0" w:color="auto"/>
          </w:divBdr>
        </w:div>
        <w:div w:id="548497602">
          <w:marLeft w:val="0"/>
          <w:marRight w:val="0"/>
          <w:marTop w:val="0"/>
          <w:marBottom w:val="0"/>
          <w:divBdr>
            <w:top w:val="none" w:sz="0" w:space="0" w:color="auto"/>
            <w:left w:val="none" w:sz="0" w:space="0" w:color="auto"/>
            <w:bottom w:val="none" w:sz="0" w:space="0" w:color="auto"/>
            <w:right w:val="none" w:sz="0" w:space="0" w:color="auto"/>
          </w:divBdr>
        </w:div>
        <w:div w:id="2039423755">
          <w:marLeft w:val="0"/>
          <w:marRight w:val="0"/>
          <w:marTop w:val="0"/>
          <w:marBottom w:val="0"/>
          <w:divBdr>
            <w:top w:val="none" w:sz="0" w:space="0" w:color="auto"/>
            <w:left w:val="none" w:sz="0" w:space="0" w:color="auto"/>
            <w:bottom w:val="none" w:sz="0" w:space="0" w:color="auto"/>
            <w:right w:val="none" w:sz="0" w:space="0" w:color="auto"/>
          </w:divBdr>
        </w:div>
        <w:div w:id="7566201">
          <w:marLeft w:val="0"/>
          <w:marRight w:val="0"/>
          <w:marTop w:val="0"/>
          <w:marBottom w:val="0"/>
          <w:divBdr>
            <w:top w:val="none" w:sz="0" w:space="0" w:color="auto"/>
            <w:left w:val="none" w:sz="0" w:space="0" w:color="auto"/>
            <w:bottom w:val="none" w:sz="0" w:space="0" w:color="auto"/>
            <w:right w:val="none" w:sz="0" w:space="0" w:color="auto"/>
          </w:divBdr>
        </w:div>
        <w:div w:id="522977598">
          <w:marLeft w:val="0"/>
          <w:marRight w:val="0"/>
          <w:marTop w:val="0"/>
          <w:marBottom w:val="0"/>
          <w:divBdr>
            <w:top w:val="none" w:sz="0" w:space="0" w:color="auto"/>
            <w:left w:val="none" w:sz="0" w:space="0" w:color="auto"/>
            <w:bottom w:val="none" w:sz="0" w:space="0" w:color="auto"/>
            <w:right w:val="none" w:sz="0" w:space="0" w:color="auto"/>
          </w:divBdr>
        </w:div>
        <w:div w:id="687412588">
          <w:marLeft w:val="0"/>
          <w:marRight w:val="0"/>
          <w:marTop w:val="0"/>
          <w:marBottom w:val="0"/>
          <w:divBdr>
            <w:top w:val="none" w:sz="0" w:space="0" w:color="auto"/>
            <w:left w:val="none" w:sz="0" w:space="0" w:color="auto"/>
            <w:bottom w:val="none" w:sz="0" w:space="0" w:color="auto"/>
            <w:right w:val="none" w:sz="0" w:space="0" w:color="auto"/>
          </w:divBdr>
        </w:div>
        <w:div w:id="1726103871">
          <w:marLeft w:val="0"/>
          <w:marRight w:val="0"/>
          <w:marTop w:val="0"/>
          <w:marBottom w:val="0"/>
          <w:divBdr>
            <w:top w:val="none" w:sz="0" w:space="0" w:color="auto"/>
            <w:left w:val="none" w:sz="0" w:space="0" w:color="auto"/>
            <w:bottom w:val="none" w:sz="0" w:space="0" w:color="auto"/>
            <w:right w:val="none" w:sz="0" w:space="0" w:color="auto"/>
          </w:divBdr>
        </w:div>
        <w:div w:id="611783333">
          <w:marLeft w:val="0"/>
          <w:marRight w:val="0"/>
          <w:marTop w:val="0"/>
          <w:marBottom w:val="0"/>
          <w:divBdr>
            <w:top w:val="none" w:sz="0" w:space="0" w:color="auto"/>
            <w:left w:val="none" w:sz="0" w:space="0" w:color="auto"/>
            <w:bottom w:val="none" w:sz="0" w:space="0" w:color="auto"/>
            <w:right w:val="none" w:sz="0" w:space="0" w:color="auto"/>
          </w:divBdr>
        </w:div>
        <w:div w:id="1340277933">
          <w:marLeft w:val="0"/>
          <w:marRight w:val="0"/>
          <w:marTop w:val="0"/>
          <w:marBottom w:val="0"/>
          <w:divBdr>
            <w:top w:val="none" w:sz="0" w:space="0" w:color="auto"/>
            <w:left w:val="none" w:sz="0" w:space="0" w:color="auto"/>
            <w:bottom w:val="none" w:sz="0" w:space="0" w:color="auto"/>
            <w:right w:val="none" w:sz="0" w:space="0" w:color="auto"/>
          </w:divBdr>
        </w:div>
      </w:divsChild>
    </w:div>
    <w:div w:id="1846508073">
      <w:bodyDiv w:val="1"/>
      <w:marLeft w:val="0"/>
      <w:marRight w:val="0"/>
      <w:marTop w:val="0"/>
      <w:marBottom w:val="0"/>
      <w:divBdr>
        <w:top w:val="none" w:sz="0" w:space="0" w:color="auto"/>
        <w:left w:val="none" w:sz="0" w:space="0" w:color="auto"/>
        <w:bottom w:val="none" w:sz="0" w:space="0" w:color="auto"/>
        <w:right w:val="none" w:sz="0" w:space="0" w:color="auto"/>
      </w:divBdr>
      <w:divsChild>
        <w:div w:id="1567567871">
          <w:marLeft w:val="300"/>
          <w:marRight w:val="0"/>
          <w:marTop w:val="0"/>
          <w:marBottom w:val="0"/>
          <w:divBdr>
            <w:top w:val="none" w:sz="0" w:space="0" w:color="auto"/>
            <w:left w:val="none" w:sz="0" w:space="0" w:color="auto"/>
            <w:bottom w:val="none" w:sz="0" w:space="0" w:color="auto"/>
            <w:right w:val="none" w:sz="0" w:space="0" w:color="auto"/>
          </w:divBdr>
        </w:div>
      </w:divsChild>
    </w:div>
    <w:div w:id="1851330252">
      <w:bodyDiv w:val="1"/>
      <w:marLeft w:val="0"/>
      <w:marRight w:val="0"/>
      <w:marTop w:val="0"/>
      <w:marBottom w:val="0"/>
      <w:divBdr>
        <w:top w:val="none" w:sz="0" w:space="0" w:color="auto"/>
        <w:left w:val="none" w:sz="0" w:space="0" w:color="auto"/>
        <w:bottom w:val="none" w:sz="0" w:space="0" w:color="auto"/>
        <w:right w:val="none" w:sz="0" w:space="0" w:color="auto"/>
      </w:divBdr>
      <w:divsChild>
        <w:div w:id="1880047691">
          <w:marLeft w:val="0"/>
          <w:marRight w:val="0"/>
          <w:marTop w:val="0"/>
          <w:marBottom w:val="0"/>
          <w:divBdr>
            <w:top w:val="none" w:sz="0" w:space="0" w:color="auto"/>
            <w:left w:val="none" w:sz="0" w:space="0" w:color="auto"/>
            <w:bottom w:val="none" w:sz="0" w:space="0" w:color="auto"/>
            <w:right w:val="none" w:sz="0" w:space="0" w:color="auto"/>
          </w:divBdr>
        </w:div>
        <w:div w:id="728268224">
          <w:marLeft w:val="0"/>
          <w:marRight w:val="0"/>
          <w:marTop w:val="0"/>
          <w:marBottom w:val="0"/>
          <w:divBdr>
            <w:top w:val="none" w:sz="0" w:space="0" w:color="auto"/>
            <w:left w:val="none" w:sz="0" w:space="0" w:color="auto"/>
            <w:bottom w:val="none" w:sz="0" w:space="0" w:color="auto"/>
            <w:right w:val="none" w:sz="0" w:space="0" w:color="auto"/>
          </w:divBdr>
        </w:div>
        <w:div w:id="1867405052">
          <w:marLeft w:val="0"/>
          <w:marRight w:val="0"/>
          <w:marTop w:val="0"/>
          <w:marBottom w:val="0"/>
          <w:divBdr>
            <w:top w:val="none" w:sz="0" w:space="0" w:color="auto"/>
            <w:left w:val="none" w:sz="0" w:space="0" w:color="auto"/>
            <w:bottom w:val="none" w:sz="0" w:space="0" w:color="auto"/>
            <w:right w:val="none" w:sz="0" w:space="0" w:color="auto"/>
          </w:divBdr>
        </w:div>
        <w:div w:id="824514961">
          <w:marLeft w:val="0"/>
          <w:marRight w:val="0"/>
          <w:marTop w:val="0"/>
          <w:marBottom w:val="0"/>
          <w:divBdr>
            <w:top w:val="none" w:sz="0" w:space="0" w:color="auto"/>
            <w:left w:val="none" w:sz="0" w:space="0" w:color="auto"/>
            <w:bottom w:val="none" w:sz="0" w:space="0" w:color="auto"/>
            <w:right w:val="none" w:sz="0" w:space="0" w:color="auto"/>
          </w:divBdr>
        </w:div>
        <w:div w:id="1735539819">
          <w:marLeft w:val="0"/>
          <w:marRight w:val="0"/>
          <w:marTop w:val="0"/>
          <w:marBottom w:val="0"/>
          <w:divBdr>
            <w:top w:val="none" w:sz="0" w:space="0" w:color="auto"/>
            <w:left w:val="none" w:sz="0" w:space="0" w:color="auto"/>
            <w:bottom w:val="none" w:sz="0" w:space="0" w:color="auto"/>
            <w:right w:val="none" w:sz="0" w:space="0" w:color="auto"/>
          </w:divBdr>
        </w:div>
        <w:div w:id="30346752">
          <w:marLeft w:val="0"/>
          <w:marRight w:val="0"/>
          <w:marTop w:val="0"/>
          <w:marBottom w:val="0"/>
          <w:divBdr>
            <w:top w:val="none" w:sz="0" w:space="0" w:color="auto"/>
            <w:left w:val="none" w:sz="0" w:space="0" w:color="auto"/>
            <w:bottom w:val="none" w:sz="0" w:space="0" w:color="auto"/>
            <w:right w:val="none" w:sz="0" w:space="0" w:color="auto"/>
          </w:divBdr>
        </w:div>
        <w:div w:id="679237373">
          <w:marLeft w:val="0"/>
          <w:marRight w:val="0"/>
          <w:marTop w:val="0"/>
          <w:marBottom w:val="0"/>
          <w:divBdr>
            <w:top w:val="none" w:sz="0" w:space="0" w:color="auto"/>
            <w:left w:val="none" w:sz="0" w:space="0" w:color="auto"/>
            <w:bottom w:val="none" w:sz="0" w:space="0" w:color="auto"/>
            <w:right w:val="none" w:sz="0" w:space="0" w:color="auto"/>
          </w:divBdr>
        </w:div>
      </w:divsChild>
    </w:div>
    <w:div w:id="1852646535">
      <w:bodyDiv w:val="1"/>
      <w:marLeft w:val="0"/>
      <w:marRight w:val="0"/>
      <w:marTop w:val="0"/>
      <w:marBottom w:val="0"/>
      <w:divBdr>
        <w:top w:val="none" w:sz="0" w:space="0" w:color="auto"/>
        <w:left w:val="none" w:sz="0" w:space="0" w:color="auto"/>
        <w:bottom w:val="none" w:sz="0" w:space="0" w:color="auto"/>
        <w:right w:val="none" w:sz="0" w:space="0" w:color="auto"/>
      </w:divBdr>
      <w:divsChild>
        <w:div w:id="1795362287">
          <w:marLeft w:val="0"/>
          <w:marRight w:val="0"/>
          <w:marTop w:val="0"/>
          <w:marBottom w:val="0"/>
          <w:divBdr>
            <w:top w:val="none" w:sz="0" w:space="0" w:color="auto"/>
            <w:left w:val="none" w:sz="0" w:space="0" w:color="auto"/>
            <w:bottom w:val="none" w:sz="0" w:space="0" w:color="auto"/>
            <w:right w:val="none" w:sz="0" w:space="0" w:color="auto"/>
          </w:divBdr>
        </w:div>
        <w:div w:id="137652156">
          <w:marLeft w:val="0"/>
          <w:marRight w:val="0"/>
          <w:marTop w:val="0"/>
          <w:marBottom w:val="0"/>
          <w:divBdr>
            <w:top w:val="none" w:sz="0" w:space="0" w:color="auto"/>
            <w:left w:val="none" w:sz="0" w:space="0" w:color="auto"/>
            <w:bottom w:val="none" w:sz="0" w:space="0" w:color="auto"/>
            <w:right w:val="none" w:sz="0" w:space="0" w:color="auto"/>
          </w:divBdr>
        </w:div>
        <w:div w:id="1010719150">
          <w:marLeft w:val="0"/>
          <w:marRight w:val="0"/>
          <w:marTop w:val="0"/>
          <w:marBottom w:val="0"/>
          <w:divBdr>
            <w:top w:val="none" w:sz="0" w:space="0" w:color="auto"/>
            <w:left w:val="none" w:sz="0" w:space="0" w:color="auto"/>
            <w:bottom w:val="none" w:sz="0" w:space="0" w:color="auto"/>
            <w:right w:val="none" w:sz="0" w:space="0" w:color="auto"/>
          </w:divBdr>
        </w:div>
        <w:div w:id="448747536">
          <w:marLeft w:val="0"/>
          <w:marRight w:val="0"/>
          <w:marTop w:val="0"/>
          <w:marBottom w:val="0"/>
          <w:divBdr>
            <w:top w:val="none" w:sz="0" w:space="0" w:color="auto"/>
            <w:left w:val="none" w:sz="0" w:space="0" w:color="auto"/>
            <w:bottom w:val="none" w:sz="0" w:space="0" w:color="auto"/>
            <w:right w:val="none" w:sz="0" w:space="0" w:color="auto"/>
          </w:divBdr>
        </w:div>
        <w:div w:id="180290425">
          <w:marLeft w:val="0"/>
          <w:marRight w:val="0"/>
          <w:marTop w:val="0"/>
          <w:marBottom w:val="0"/>
          <w:divBdr>
            <w:top w:val="none" w:sz="0" w:space="0" w:color="auto"/>
            <w:left w:val="none" w:sz="0" w:space="0" w:color="auto"/>
            <w:bottom w:val="none" w:sz="0" w:space="0" w:color="auto"/>
            <w:right w:val="none" w:sz="0" w:space="0" w:color="auto"/>
          </w:divBdr>
        </w:div>
        <w:div w:id="1087658194">
          <w:marLeft w:val="0"/>
          <w:marRight w:val="0"/>
          <w:marTop w:val="0"/>
          <w:marBottom w:val="0"/>
          <w:divBdr>
            <w:top w:val="none" w:sz="0" w:space="0" w:color="auto"/>
            <w:left w:val="none" w:sz="0" w:space="0" w:color="auto"/>
            <w:bottom w:val="none" w:sz="0" w:space="0" w:color="auto"/>
            <w:right w:val="none" w:sz="0" w:space="0" w:color="auto"/>
          </w:divBdr>
        </w:div>
        <w:div w:id="2142308474">
          <w:marLeft w:val="0"/>
          <w:marRight w:val="0"/>
          <w:marTop w:val="0"/>
          <w:marBottom w:val="0"/>
          <w:divBdr>
            <w:top w:val="none" w:sz="0" w:space="0" w:color="auto"/>
            <w:left w:val="none" w:sz="0" w:space="0" w:color="auto"/>
            <w:bottom w:val="none" w:sz="0" w:space="0" w:color="auto"/>
            <w:right w:val="none" w:sz="0" w:space="0" w:color="auto"/>
          </w:divBdr>
        </w:div>
        <w:div w:id="759912190">
          <w:marLeft w:val="0"/>
          <w:marRight w:val="0"/>
          <w:marTop w:val="0"/>
          <w:marBottom w:val="0"/>
          <w:divBdr>
            <w:top w:val="none" w:sz="0" w:space="0" w:color="auto"/>
            <w:left w:val="none" w:sz="0" w:space="0" w:color="auto"/>
            <w:bottom w:val="none" w:sz="0" w:space="0" w:color="auto"/>
            <w:right w:val="none" w:sz="0" w:space="0" w:color="auto"/>
          </w:divBdr>
        </w:div>
        <w:div w:id="2140763080">
          <w:marLeft w:val="0"/>
          <w:marRight w:val="0"/>
          <w:marTop w:val="0"/>
          <w:marBottom w:val="0"/>
          <w:divBdr>
            <w:top w:val="none" w:sz="0" w:space="0" w:color="auto"/>
            <w:left w:val="none" w:sz="0" w:space="0" w:color="auto"/>
            <w:bottom w:val="none" w:sz="0" w:space="0" w:color="auto"/>
            <w:right w:val="none" w:sz="0" w:space="0" w:color="auto"/>
          </w:divBdr>
        </w:div>
        <w:div w:id="1516309199">
          <w:marLeft w:val="0"/>
          <w:marRight w:val="0"/>
          <w:marTop w:val="0"/>
          <w:marBottom w:val="0"/>
          <w:divBdr>
            <w:top w:val="none" w:sz="0" w:space="0" w:color="auto"/>
            <w:left w:val="none" w:sz="0" w:space="0" w:color="auto"/>
            <w:bottom w:val="none" w:sz="0" w:space="0" w:color="auto"/>
            <w:right w:val="none" w:sz="0" w:space="0" w:color="auto"/>
          </w:divBdr>
        </w:div>
        <w:div w:id="618487232">
          <w:marLeft w:val="0"/>
          <w:marRight w:val="0"/>
          <w:marTop w:val="0"/>
          <w:marBottom w:val="0"/>
          <w:divBdr>
            <w:top w:val="none" w:sz="0" w:space="0" w:color="auto"/>
            <w:left w:val="none" w:sz="0" w:space="0" w:color="auto"/>
            <w:bottom w:val="none" w:sz="0" w:space="0" w:color="auto"/>
            <w:right w:val="none" w:sz="0" w:space="0" w:color="auto"/>
          </w:divBdr>
        </w:div>
        <w:div w:id="1127356915">
          <w:marLeft w:val="0"/>
          <w:marRight w:val="0"/>
          <w:marTop w:val="0"/>
          <w:marBottom w:val="0"/>
          <w:divBdr>
            <w:top w:val="none" w:sz="0" w:space="0" w:color="auto"/>
            <w:left w:val="none" w:sz="0" w:space="0" w:color="auto"/>
            <w:bottom w:val="none" w:sz="0" w:space="0" w:color="auto"/>
            <w:right w:val="none" w:sz="0" w:space="0" w:color="auto"/>
          </w:divBdr>
        </w:div>
        <w:div w:id="386799569">
          <w:marLeft w:val="0"/>
          <w:marRight w:val="0"/>
          <w:marTop w:val="0"/>
          <w:marBottom w:val="0"/>
          <w:divBdr>
            <w:top w:val="none" w:sz="0" w:space="0" w:color="auto"/>
            <w:left w:val="none" w:sz="0" w:space="0" w:color="auto"/>
            <w:bottom w:val="none" w:sz="0" w:space="0" w:color="auto"/>
            <w:right w:val="none" w:sz="0" w:space="0" w:color="auto"/>
          </w:divBdr>
        </w:div>
        <w:div w:id="712997229">
          <w:marLeft w:val="0"/>
          <w:marRight w:val="0"/>
          <w:marTop w:val="0"/>
          <w:marBottom w:val="0"/>
          <w:divBdr>
            <w:top w:val="none" w:sz="0" w:space="0" w:color="auto"/>
            <w:left w:val="none" w:sz="0" w:space="0" w:color="auto"/>
            <w:bottom w:val="none" w:sz="0" w:space="0" w:color="auto"/>
            <w:right w:val="none" w:sz="0" w:space="0" w:color="auto"/>
          </w:divBdr>
        </w:div>
        <w:div w:id="1810825839">
          <w:marLeft w:val="0"/>
          <w:marRight w:val="0"/>
          <w:marTop w:val="0"/>
          <w:marBottom w:val="0"/>
          <w:divBdr>
            <w:top w:val="none" w:sz="0" w:space="0" w:color="auto"/>
            <w:left w:val="none" w:sz="0" w:space="0" w:color="auto"/>
            <w:bottom w:val="none" w:sz="0" w:space="0" w:color="auto"/>
            <w:right w:val="none" w:sz="0" w:space="0" w:color="auto"/>
          </w:divBdr>
        </w:div>
        <w:div w:id="1431510681">
          <w:marLeft w:val="0"/>
          <w:marRight w:val="0"/>
          <w:marTop w:val="0"/>
          <w:marBottom w:val="0"/>
          <w:divBdr>
            <w:top w:val="none" w:sz="0" w:space="0" w:color="auto"/>
            <w:left w:val="none" w:sz="0" w:space="0" w:color="auto"/>
            <w:bottom w:val="none" w:sz="0" w:space="0" w:color="auto"/>
            <w:right w:val="none" w:sz="0" w:space="0" w:color="auto"/>
          </w:divBdr>
        </w:div>
        <w:div w:id="1435706771">
          <w:marLeft w:val="0"/>
          <w:marRight w:val="0"/>
          <w:marTop w:val="0"/>
          <w:marBottom w:val="0"/>
          <w:divBdr>
            <w:top w:val="none" w:sz="0" w:space="0" w:color="auto"/>
            <w:left w:val="none" w:sz="0" w:space="0" w:color="auto"/>
            <w:bottom w:val="none" w:sz="0" w:space="0" w:color="auto"/>
            <w:right w:val="none" w:sz="0" w:space="0" w:color="auto"/>
          </w:divBdr>
        </w:div>
        <w:div w:id="463234223">
          <w:marLeft w:val="0"/>
          <w:marRight w:val="0"/>
          <w:marTop w:val="0"/>
          <w:marBottom w:val="0"/>
          <w:divBdr>
            <w:top w:val="none" w:sz="0" w:space="0" w:color="auto"/>
            <w:left w:val="none" w:sz="0" w:space="0" w:color="auto"/>
            <w:bottom w:val="none" w:sz="0" w:space="0" w:color="auto"/>
            <w:right w:val="none" w:sz="0" w:space="0" w:color="auto"/>
          </w:divBdr>
        </w:div>
        <w:div w:id="804857716">
          <w:marLeft w:val="0"/>
          <w:marRight w:val="0"/>
          <w:marTop w:val="0"/>
          <w:marBottom w:val="0"/>
          <w:divBdr>
            <w:top w:val="none" w:sz="0" w:space="0" w:color="auto"/>
            <w:left w:val="none" w:sz="0" w:space="0" w:color="auto"/>
            <w:bottom w:val="none" w:sz="0" w:space="0" w:color="auto"/>
            <w:right w:val="none" w:sz="0" w:space="0" w:color="auto"/>
          </w:divBdr>
        </w:div>
        <w:div w:id="383724230">
          <w:marLeft w:val="0"/>
          <w:marRight w:val="0"/>
          <w:marTop w:val="0"/>
          <w:marBottom w:val="0"/>
          <w:divBdr>
            <w:top w:val="none" w:sz="0" w:space="0" w:color="auto"/>
            <w:left w:val="none" w:sz="0" w:space="0" w:color="auto"/>
            <w:bottom w:val="none" w:sz="0" w:space="0" w:color="auto"/>
            <w:right w:val="none" w:sz="0" w:space="0" w:color="auto"/>
          </w:divBdr>
        </w:div>
        <w:div w:id="188951044">
          <w:marLeft w:val="0"/>
          <w:marRight w:val="0"/>
          <w:marTop w:val="0"/>
          <w:marBottom w:val="0"/>
          <w:divBdr>
            <w:top w:val="none" w:sz="0" w:space="0" w:color="auto"/>
            <w:left w:val="none" w:sz="0" w:space="0" w:color="auto"/>
            <w:bottom w:val="none" w:sz="0" w:space="0" w:color="auto"/>
            <w:right w:val="none" w:sz="0" w:space="0" w:color="auto"/>
          </w:divBdr>
        </w:div>
        <w:div w:id="3827863">
          <w:marLeft w:val="0"/>
          <w:marRight w:val="0"/>
          <w:marTop w:val="0"/>
          <w:marBottom w:val="0"/>
          <w:divBdr>
            <w:top w:val="none" w:sz="0" w:space="0" w:color="auto"/>
            <w:left w:val="none" w:sz="0" w:space="0" w:color="auto"/>
            <w:bottom w:val="none" w:sz="0" w:space="0" w:color="auto"/>
            <w:right w:val="none" w:sz="0" w:space="0" w:color="auto"/>
          </w:divBdr>
        </w:div>
        <w:div w:id="36394374">
          <w:marLeft w:val="0"/>
          <w:marRight w:val="0"/>
          <w:marTop w:val="0"/>
          <w:marBottom w:val="0"/>
          <w:divBdr>
            <w:top w:val="none" w:sz="0" w:space="0" w:color="auto"/>
            <w:left w:val="none" w:sz="0" w:space="0" w:color="auto"/>
            <w:bottom w:val="none" w:sz="0" w:space="0" w:color="auto"/>
            <w:right w:val="none" w:sz="0" w:space="0" w:color="auto"/>
          </w:divBdr>
        </w:div>
        <w:div w:id="566233214">
          <w:marLeft w:val="0"/>
          <w:marRight w:val="0"/>
          <w:marTop w:val="0"/>
          <w:marBottom w:val="0"/>
          <w:divBdr>
            <w:top w:val="none" w:sz="0" w:space="0" w:color="auto"/>
            <w:left w:val="none" w:sz="0" w:space="0" w:color="auto"/>
            <w:bottom w:val="none" w:sz="0" w:space="0" w:color="auto"/>
            <w:right w:val="none" w:sz="0" w:space="0" w:color="auto"/>
          </w:divBdr>
        </w:div>
        <w:div w:id="1527676317">
          <w:marLeft w:val="0"/>
          <w:marRight w:val="0"/>
          <w:marTop w:val="0"/>
          <w:marBottom w:val="0"/>
          <w:divBdr>
            <w:top w:val="none" w:sz="0" w:space="0" w:color="auto"/>
            <w:left w:val="none" w:sz="0" w:space="0" w:color="auto"/>
            <w:bottom w:val="none" w:sz="0" w:space="0" w:color="auto"/>
            <w:right w:val="none" w:sz="0" w:space="0" w:color="auto"/>
          </w:divBdr>
        </w:div>
        <w:div w:id="634024817">
          <w:marLeft w:val="0"/>
          <w:marRight w:val="0"/>
          <w:marTop w:val="0"/>
          <w:marBottom w:val="0"/>
          <w:divBdr>
            <w:top w:val="none" w:sz="0" w:space="0" w:color="auto"/>
            <w:left w:val="none" w:sz="0" w:space="0" w:color="auto"/>
            <w:bottom w:val="none" w:sz="0" w:space="0" w:color="auto"/>
            <w:right w:val="none" w:sz="0" w:space="0" w:color="auto"/>
          </w:divBdr>
        </w:div>
        <w:div w:id="1314992814">
          <w:marLeft w:val="0"/>
          <w:marRight w:val="0"/>
          <w:marTop w:val="0"/>
          <w:marBottom w:val="0"/>
          <w:divBdr>
            <w:top w:val="none" w:sz="0" w:space="0" w:color="auto"/>
            <w:left w:val="none" w:sz="0" w:space="0" w:color="auto"/>
            <w:bottom w:val="none" w:sz="0" w:space="0" w:color="auto"/>
            <w:right w:val="none" w:sz="0" w:space="0" w:color="auto"/>
          </w:divBdr>
        </w:div>
      </w:divsChild>
    </w:div>
    <w:div w:id="1872259040">
      <w:bodyDiv w:val="1"/>
      <w:marLeft w:val="0"/>
      <w:marRight w:val="0"/>
      <w:marTop w:val="0"/>
      <w:marBottom w:val="0"/>
      <w:divBdr>
        <w:top w:val="none" w:sz="0" w:space="0" w:color="auto"/>
        <w:left w:val="none" w:sz="0" w:space="0" w:color="auto"/>
        <w:bottom w:val="none" w:sz="0" w:space="0" w:color="auto"/>
        <w:right w:val="none" w:sz="0" w:space="0" w:color="auto"/>
      </w:divBdr>
      <w:divsChild>
        <w:div w:id="825433983">
          <w:marLeft w:val="0"/>
          <w:marRight w:val="0"/>
          <w:marTop w:val="0"/>
          <w:marBottom w:val="0"/>
          <w:divBdr>
            <w:top w:val="none" w:sz="0" w:space="0" w:color="auto"/>
            <w:left w:val="none" w:sz="0" w:space="0" w:color="auto"/>
            <w:bottom w:val="none" w:sz="0" w:space="0" w:color="auto"/>
            <w:right w:val="none" w:sz="0" w:space="0" w:color="auto"/>
          </w:divBdr>
        </w:div>
      </w:divsChild>
    </w:div>
    <w:div w:id="1948391317">
      <w:bodyDiv w:val="1"/>
      <w:marLeft w:val="0"/>
      <w:marRight w:val="0"/>
      <w:marTop w:val="0"/>
      <w:marBottom w:val="0"/>
      <w:divBdr>
        <w:top w:val="none" w:sz="0" w:space="0" w:color="auto"/>
        <w:left w:val="none" w:sz="0" w:space="0" w:color="auto"/>
        <w:bottom w:val="none" w:sz="0" w:space="0" w:color="auto"/>
        <w:right w:val="none" w:sz="0" w:space="0" w:color="auto"/>
      </w:divBdr>
      <w:divsChild>
        <w:div w:id="1269463817">
          <w:marLeft w:val="0"/>
          <w:marRight w:val="0"/>
          <w:marTop w:val="0"/>
          <w:marBottom w:val="0"/>
          <w:divBdr>
            <w:top w:val="none" w:sz="0" w:space="0" w:color="auto"/>
            <w:left w:val="none" w:sz="0" w:space="0" w:color="auto"/>
            <w:bottom w:val="none" w:sz="0" w:space="0" w:color="auto"/>
            <w:right w:val="none" w:sz="0" w:space="0" w:color="auto"/>
          </w:divBdr>
        </w:div>
        <w:div w:id="631714279">
          <w:marLeft w:val="0"/>
          <w:marRight w:val="0"/>
          <w:marTop w:val="0"/>
          <w:marBottom w:val="0"/>
          <w:divBdr>
            <w:top w:val="none" w:sz="0" w:space="0" w:color="auto"/>
            <w:left w:val="none" w:sz="0" w:space="0" w:color="auto"/>
            <w:bottom w:val="none" w:sz="0" w:space="0" w:color="auto"/>
            <w:right w:val="none" w:sz="0" w:space="0" w:color="auto"/>
          </w:divBdr>
        </w:div>
      </w:divsChild>
    </w:div>
    <w:div w:id="2041129271">
      <w:bodyDiv w:val="1"/>
      <w:marLeft w:val="0"/>
      <w:marRight w:val="0"/>
      <w:marTop w:val="0"/>
      <w:marBottom w:val="0"/>
      <w:divBdr>
        <w:top w:val="none" w:sz="0" w:space="0" w:color="auto"/>
        <w:left w:val="none" w:sz="0" w:space="0" w:color="auto"/>
        <w:bottom w:val="none" w:sz="0" w:space="0" w:color="auto"/>
        <w:right w:val="none" w:sz="0" w:space="0" w:color="auto"/>
      </w:divBdr>
      <w:divsChild>
        <w:div w:id="319772129">
          <w:marLeft w:val="0"/>
          <w:marRight w:val="0"/>
          <w:marTop w:val="0"/>
          <w:marBottom w:val="0"/>
          <w:divBdr>
            <w:top w:val="none" w:sz="0" w:space="0" w:color="auto"/>
            <w:left w:val="none" w:sz="0" w:space="0" w:color="auto"/>
            <w:bottom w:val="none" w:sz="0" w:space="0" w:color="auto"/>
            <w:right w:val="none" w:sz="0" w:space="0" w:color="auto"/>
          </w:divBdr>
        </w:div>
        <w:div w:id="657996328">
          <w:marLeft w:val="0"/>
          <w:marRight w:val="0"/>
          <w:marTop w:val="0"/>
          <w:marBottom w:val="0"/>
          <w:divBdr>
            <w:top w:val="none" w:sz="0" w:space="0" w:color="auto"/>
            <w:left w:val="none" w:sz="0" w:space="0" w:color="auto"/>
            <w:bottom w:val="none" w:sz="0" w:space="0" w:color="auto"/>
            <w:right w:val="none" w:sz="0" w:space="0" w:color="auto"/>
          </w:divBdr>
        </w:div>
        <w:div w:id="429814215">
          <w:marLeft w:val="0"/>
          <w:marRight w:val="0"/>
          <w:marTop w:val="0"/>
          <w:marBottom w:val="0"/>
          <w:divBdr>
            <w:top w:val="none" w:sz="0" w:space="0" w:color="auto"/>
            <w:left w:val="none" w:sz="0" w:space="0" w:color="auto"/>
            <w:bottom w:val="none" w:sz="0" w:space="0" w:color="auto"/>
            <w:right w:val="none" w:sz="0" w:space="0" w:color="auto"/>
          </w:divBdr>
        </w:div>
        <w:div w:id="339935505">
          <w:marLeft w:val="0"/>
          <w:marRight w:val="0"/>
          <w:marTop w:val="0"/>
          <w:marBottom w:val="0"/>
          <w:divBdr>
            <w:top w:val="none" w:sz="0" w:space="0" w:color="auto"/>
            <w:left w:val="none" w:sz="0" w:space="0" w:color="auto"/>
            <w:bottom w:val="none" w:sz="0" w:space="0" w:color="auto"/>
            <w:right w:val="none" w:sz="0" w:space="0" w:color="auto"/>
          </w:divBdr>
        </w:div>
        <w:div w:id="1860388856">
          <w:marLeft w:val="0"/>
          <w:marRight w:val="0"/>
          <w:marTop w:val="0"/>
          <w:marBottom w:val="0"/>
          <w:divBdr>
            <w:top w:val="none" w:sz="0" w:space="0" w:color="auto"/>
            <w:left w:val="none" w:sz="0" w:space="0" w:color="auto"/>
            <w:bottom w:val="none" w:sz="0" w:space="0" w:color="auto"/>
            <w:right w:val="none" w:sz="0" w:space="0" w:color="auto"/>
          </w:divBdr>
        </w:div>
      </w:divsChild>
    </w:div>
    <w:div w:id="2067727801">
      <w:bodyDiv w:val="1"/>
      <w:marLeft w:val="0"/>
      <w:marRight w:val="0"/>
      <w:marTop w:val="0"/>
      <w:marBottom w:val="0"/>
      <w:divBdr>
        <w:top w:val="none" w:sz="0" w:space="0" w:color="auto"/>
        <w:left w:val="none" w:sz="0" w:space="0" w:color="auto"/>
        <w:bottom w:val="none" w:sz="0" w:space="0" w:color="auto"/>
        <w:right w:val="none" w:sz="0" w:space="0" w:color="auto"/>
      </w:divBdr>
      <w:divsChild>
        <w:div w:id="1945070145">
          <w:marLeft w:val="0"/>
          <w:marRight w:val="0"/>
          <w:marTop w:val="0"/>
          <w:marBottom w:val="0"/>
          <w:divBdr>
            <w:top w:val="none" w:sz="0" w:space="0" w:color="auto"/>
            <w:left w:val="none" w:sz="0" w:space="0" w:color="auto"/>
            <w:bottom w:val="none" w:sz="0" w:space="0" w:color="auto"/>
            <w:right w:val="none" w:sz="0" w:space="0" w:color="auto"/>
          </w:divBdr>
        </w:div>
        <w:div w:id="1448937220">
          <w:marLeft w:val="0"/>
          <w:marRight w:val="0"/>
          <w:marTop w:val="0"/>
          <w:marBottom w:val="0"/>
          <w:divBdr>
            <w:top w:val="none" w:sz="0" w:space="0" w:color="auto"/>
            <w:left w:val="none" w:sz="0" w:space="0" w:color="auto"/>
            <w:bottom w:val="none" w:sz="0" w:space="0" w:color="auto"/>
            <w:right w:val="none" w:sz="0" w:space="0" w:color="auto"/>
          </w:divBdr>
        </w:div>
      </w:divsChild>
    </w:div>
    <w:div w:id="2083553095">
      <w:bodyDiv w:val="1"/>
      <w:marLeft w:val="0"/>
      <w:marRight w:val="0"/>
      <w:marTop w:val="0"/>
      <w:marBottom w:val="0"/>
      <w:divBdr>
        <w:top w:val="none" w:sz="0" w:space="0" w:color="auto"/>
        <w:left w:val="none" w:sz="0" w:space="0" w:color="auto"/>
        <w:bottom w:val="none" w:sz="0" w:space="0" w:color="auto"/>
        <w:right w:val="none" w:sz="0" w:space="0" w:color="auto"/>
      </w:divBdr>
      <w:divsChild>
        <w:div w:id="1588419336">
          <w:marLeft w:val="0"/>
          <w:marRight w:val="0"/>
          <w:marTop w:val="0"/>
          <w:marBottom w:val="0"/>
          <w:divBdr>
            <w:top w:val="none" w:sz="0" w:space="0" w:color="auto"/>
            <w:left w:val="none" w:sz="0" w:space="0" w:color="auto"/>
            <w:bottom w:val="none" w:sz="0" w:space="0" w:color="auto"/>
            <w:right w:val="none" w:sz="0" w:space="0" w:color="auto"/>
          </w:divBdr>
        </w:div>
        <w:div w:id="1674452272">
          <w:marLeft w:val="0"/>
          <w:marRight w:val="0"/>
          <w:marTop w:val="0"/>
          <w:marBottom w:val="0"/>
          <w:divBdr>
            <w:top w:val="none" w:sz="0" w:space="0" w:color="auto"/>
            <w:left w:val="none" w:sz="0" w:space="0" w:color="auto"/>
            <w:bottom w:val="none" w:sz="0" w:space="0" w:color="auto"/>
            <w:right w:val="none" w:sz="0" w:space="0" w:color="auto"/>
          </w:divBdr>
        </w:div>
        <w:div w:id="1160727938">
          <w:marLeft w:val="0"/>
          <w:marRight w:val="0"/>
          <w:marTop w:val="0"/>
          <w:marBottom w:val="0"/>
          <w:divBdr>
            <w:top w:val="none" w:sz="0" w:space="0" w:color="auto"/>
            <w:left w:val="none" w:sz="0" w:space="0" w:color="auto"/>
            <w:bottom w:val="none" w:sz="0" w:space="0" w:color="auto"/>
            <w:right w:val="none" w:sz="0" w:space="0" w:color="auto"/>
          </w:divBdr>
        </w:div>
        <w:div w:id="439880447">
          <w:marLeft w:val="0"/>
          <w:marRight w:val="0"/>
          <w:marTop w:val="0"/>
          <w:marBottom w:val="0"/>
          <w:divBdr>
            <w:top w:val="none" w:sz="0" w:space="0" w:color="auto"/>
            <w:left w:val="none" w:sz="0" w:space="0" w:color="auto"/>
            <w:bottom w:val="none" w:sz="0" w:space="0" w:color="auto"/>
            <w:right w:val="none" w:sz="0" w:space="0" w:color="auto"/>
          </w:divBdr>
        </w:div>
        <w:div w:id="1987932271">
          <w:marLeft w:val="0"/>
          <w:marRight w:val="0"/>
          <w:marTop w:val="0"/>
          <w:marBottom w:val="0"/>
          <w:divBdr>
            <w:top w:val="none" w:sz="0" w:space="0" w:color="auto"/>
            <w:left w:val="none" w:sz="0" w:space="0" w:color="auto"/>
            <w:bottom w:val="none" w:sz="0" w:space="0" w:color="auto"/>
            <w:right w:val="none" w:sz="0" w:space="0" w:color="auto"/>
          </w:divBdr>
        </w:div>
        <w:div w:id="1996520297">
          <w:marLeft w:val="0"/>
          <w:marRight w:val="0"/>
          <w:marTop w:val="0"/>
          <w:marBottom w:val="0"/>
          <w:divBdr>
            <w:top w:val="none" w:sz="0" w:space="0" w:color="auto"/>
            <w:left w:val="none" w:sz="0" w:space="0" w:color="auto"/>
            <w:bottom w:val="none" w:sz="0" w:space="0" w:color="auto"/>
            <w:right w:val="none" w:sz="0" w:space="0" w:color="auto"/>
          </w:divBdr>
        </w:div>
        <w:div w:id="477042471">
          <w:marLeft w:val="0"/>
          <w:marRight w:val="0"/>
          <w:marTop w:val="0"/>
          <w:marBottom w:val="0"/>
          <w:divBdr>
            <w:top w:val="none" w:sz="0" w:space="0" w:color="auto"/>
            <w:left w:val="none" w:sz="0" w:space="0" w:color="auto"/>
            <w:bottom w:val="none" w:sz="0" w:space="0" w:color="auto"/>
            <w:right w:val="none" w:sz="0" w:space="0" w:color="auto"/>
          </w:divBdr>
        </w:div>
      </w:divsChild>
    </w:div>
    <w:div w:id="2096510786">
      <w:bodyDiv w:val="1"/>
      <w:marLeft w:val="0"/>
      <w:marRight w:val="0"/>
      <w:marTop w:val="0"/>
      <w:marBottom w:val="0"/>
      <w:divBdr>
        <w:top w:val="none" w:sz="0" w:space="0" w:color="auto"/>
        <w:left w:val="none" w:sz="0" w:space="0" w:color="auto"/>
        <w:bottom w:val="none" w:sz="0" w:space="0" w:color="auto"/>
        <w:right w:val="none" w:sz="0" w:space="0" w:color="auto"/>
      </w:divBdr>
      <w:divsChild>
        <w:div w:id="2129817261">
          <w:marLeft w:val="0"/>
          <w:marRight w:val="0"/>
          <w:marTop w:val="0"/>
          <w:marBottom w:val="0"/>
          <w:divBdr>
            <w:top w:val="none" w:sz="0" w:space="0" w:color="auto"/>
            <w:left w:val="none" w:sz="0" w:space="0" w:color="auto"/>
            <w:bottom w:val="none" w:sz="0" w:space="0" w:color="auto"/>
            <w:right w:val="none" w:sz="0" w:space="0" w:color="auto"/>
          </w:divBdr>
        </w:div>
        <w:div w:id="285164083">
          <w:marLeft w:val="0"/>
          <w:marRight w:val="0"/>
          <w:marTop w:val="0"/>
          <w:marBottom w:val="0"/>
          <w:divBdr>
            <w:top w:val="none" w:sz="0" w:space="0" w:color="auto"/>
            <w:left w:val="none" w:sz="0" w:space="0" w:color="auto"/>
            <w:bottom w:val="none" w:sz="0" w:space="0" w:color="auto"/>
            <w:right w:val="none" w:sz="0" w:space="0" w:color="auto"/>
          </w:divBdr>
        </w:div>
        <w:div w:id="1132863956">
          <w:marLeft w:val="0"/>
          <w:marRight w:val="0"/>
          <w:marTop w:val="0"/>
          <w:marBottom w:val="0"/>
          <w:divBdr>
            <w:top w:val="none" w:sz="0" w:space="0" w:color="auto"/>
            <w:left w:val="none" w:sz="0" w:space="0" w:color="auto"/>
            <w:bottom w:val="none" w:sz="0" w:space="0" w:color="auto"/>
            <w:right w:val="none" w:sz="0" w:space="0" w:color="auto"/>
          </w:divBdr>
        </w:div>
        <w:div w:id="1326276115">
          <w:marLeft w:val="0"/>
          <w:marRight w:val="0"/>
          <w:marTop w:val="0"/>
          <w:marBottom w:val="0"/>
          <w:divBdr>
            <w:top w:val="none" w:sz="0" w:space="0" w:color="auto"/>
            <w:left w:val="none" w:sz="0" w:space="0" w:color="auto"/>
            <w:bottom w:val="none" w:sz="0" w:space="0" w:color="auto"/>
            <w:right w:val="none" w:sz="0" w:space="0" w:color="auto"/>
          </w:divBdr>
        </w:div>
        <w:div w:id="783421559">
          <w:marLeft w:val="0"/>
          <w:marRight w:val="0"/>
          <w:marTop w:val="0"/>
          <w:marBottom w:val="0"/>
          <w:divBdr>
            <w:top w:val="none" w:sz="0" w:space="0" w:color="auto"/>
            <w:left w:val="none" w:sz="0" w:space="0" w:color="auto"/>
            <w:bottom w:val="none" w:sz="0" w:space="0" w:color="auto"/>
            <w:right w:val="none" w:sz="0" w:space="0" w:color="auto"/>
          </w:divBdr>
        </w:div>
      </w:divsChild>
    </w:div>
    <w:div w:id="2133746997">
      <w:bodyDiv w:val="1"/>
      <w:marLeft w:val="0"/>
      <w:marRight w:val="0"/>
      <w:marTop w:val="0"/>
      <w:marBottom w:val="0"/>
      <w:divBdr>
        <w:top w:val="none" w:sz="0" w:space="0" w:color="auto"/>
        <w:left w:val="none" w:sz="0" w:space="0" w:color="auto"/>
        <w:bottom w:val="none" w:sz="0" w:space="0" w:color="auto"/>
        <w:right w:val="none" w:sz="0" w:space="0" w:color="auto"/>
      </w:divBdr>
      <w:divsChild>
        <w:div w:id="1665472033">
          <w:marLeft w:val="0"/>
          <w:marRight w:val="0"/>
          <w:marTop w:val="0"/>
          <w:marBottom w:val="0"/>
          <w:divBdr>
            <w:top w:val="none" w:sz="0" w:space="0" w:color="auto"/>
            <w:left w:val="none" w:sz="0" w:space="0" w:color="auto"/>
            <w:bottom w:val="none" w:sz="0" w:space="0" w:color="auto"/>
            <w:right w:val="none" w:sz="0" w:space="0" w:color="auto"/>
          </w:divBdr>
        </w:div>
        <w:div w:id="2822107">
          <w:marLeft w:val="0"/>
          <w:marRight w:val="0"/>
          <w:marTop w:val="0"/>
          <w:marBottom w:val="0"/>
          <w:divBdr>
            <w:top w:val="none" w:sz="0" w:space="0" w:color="auto"/>
            <w:left w:val="none" w:sz="0" w:space="0" w:color="auto"/>
            <w:bottom w:val="none" w:sz="0" w:space="0" w:color="auto"/>
            <w:right w:val="none" w:sz="0" w:space="0" w:color="auto"/>
          </w:divBdr>
        </w:div>
        <w:div w:id="1388216282">
          <w:marLeft w:val="0"/>
          <w:marRight w:val="0"/>
          <w:marTop w:val="0"/>
          <w:marBottom w:val="0"/>
          <w:divBdr>
            <w:top w:val="none" w:sz="0" w:space="0" w:color="auto"/>
            <w:left w:val="none" w:sz="0" w:space="0" w:color="auto"/>
            <w:bottom w:val="none" w:sz="0" w:space="0" w:color="auto"/>
            <w:right w:val="none" w:sz="0" w:space="0" w:color="auto"/>
          </w:divBdr>
        </w:div>
        <w:div w:id="1815829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6.png"/></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6.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emf"/><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4.png"/><Relationship Id="rId133" Type="http://schemas.openxmlformats.org/officeDocument/2006/relationships/image" Target="media/image91.png"/><Relationship Id="rId138" Type="http://schemas.openxmlformats.org/officeDocument/2006/relationships/image" Target="media/image96.png"/><Relationship Id="rId154" Type="http://schemas.openxmlformats.org/officeDocument/2006/relationships/image" Target="media/image114.png"/><Relationship Id="rId159" Type="http://schemas.openxmlformats.org/officeDocument/2006/relationships/image" Target="media/image117.jpeg"/><Relationship Id="rId16" Type="http://schemas.openxmlformats.org/officeDocument/2006/relationships/chart" Target="charts/chart2.xml"/><Relationship Id="rId107" Type="http://schemas.openxmlformats.org/officeDocument/2006/relationships/image" Target="media/image690.png"/><Relationship Id="rId11" Type="http://schemas.microsoft.com/office/2016/09/relationships/commentsIds" Target="commentsIds.xml"/><Relationship Id="rId32" Type="http://schemas.openxmlformats.org/officeDocument/2006/relationships/image" Target="media/image16.emf"/><Relationship Id="rId37" Type="http://schemas.openxmlformats.org/officeDocument/2006/relationships/package" Target="embeddings/Microsoft_Visio_Drawing3.vsdx"/><Relationship Id="rId53" Type="http://schemas.openxmlformats.org/officeDocument/2006/relationships/image" Target="media/image31.emf"/><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image" Target="media/image640.png"/><Relationship Id="rId123" Type="http://schemas.openxmlformats.org/officeDocument/2006/relationships/image" Target="media/image80.png"/><Relationship Id="rId128" Type="http://schemas.openxmlformats.org/officeDocument/2006/relationships/image" Target="media/image86.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570.png"/><Relationship Id="rId160" Type="http://schemas.openxmlformats.org/officeDocument/2006/relationships/image" Target="media/image118.jpeg"/><Relationship Id="rId165" Type="http://schemas.openxmlformats.org/officeDocument/2006/relationships/image" Target="media/image123.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3.png"/><Relationship Id="rId48" Type="http://schemas.openxmlformats.org/officeDocument/2006/relationships/package" Target="embeddings/Microsoft_Visio_Drawing5.vsdx"/><Relationship Id="rId64" Type="http://schemas.openxmlformats.org/officeDocument/2006/relationships/image" Target="media/image40.png"/><Relationship Id="rId69" Type="http://schemas.openxmlformats.org/officeDocument/2006/relationships/image" Target="media/image44.png"/><Relationship Id="rId113" Type="http://schemas.openxmlformats.org/officeDocument/2006/relationships/image" Target="media/image750.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10.png"/><Relationship Id="rId155" Type="http://schemas.openxmlformats.org/officeDocument/2006/relationships/image" Target="media/image115.png"/><Relationship Id="rId12" Type="http://schemas.microsoft.com/office/2018/08/relationships/commentsExtensible" Target="commentsExtensible.xml"/><Relationship Id="rId17" Type="http://schemas.openxmlformats.org/officeDocument/2006/relationships/image" Target="media/image2.png"/><Relationship Id="rId33" Type="http://schemas.openxmlformats.org/officeDocument/2006/relationships/package" Target="embeddings/Microsoft_Visio_Drawing1.vsdx"/><Relationship Id="rId38" Type="http://schemas.openxmlformats.org/officeDocument/2006/relationships/image" Target="media/image19.emf"/><Relationship Id="rId59" Type="http://schemas.openxmlformats.org/officeDocument/2006/relationships/image" Target="media/image35.emf"/><Relationship Id="rId103" Type="http://schemas.openxmlformats.org/officeDocument/2006/relationships/image" Target="media/image68.png"/><Relationship Id="rId108" Type="http://schemas.openxmlformats.org/officeDocument/2006/relationships/image" Target="media/image700.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package" Target="embeddings/Microsoft_Visio_Drawing7.vsdx"/><Relationship Id="rId70" Type="http://schemas.openxmlformats.org/officeDocument/2006/relationships/image" Target="media/image45.png"/><Relationship Id="rId75" Type="http://schemas.openxmlformats.org/officeDocument/2006/relationships/image" Target="media/image49.emf"/><Relationship Id="rId91" Type="http://schemas.openxmlformats.org/officeDocument/2006/relationships/image" Target="media/image530.png"/><Relationship Id="rId96" Type="http://schemas.openxmlformats.org/officeDocument/2006/relationships/image" Target="media/image580.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19.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18.emf"/><Relationship Id="rId49" Type="http://schemas.openxmlformats.org/officeDocument/2006/relationships/image" Target="media/image28.emf"/><Relationship Id="rId57" Type="http://schemas.openxmlformats.org/officeDocument/2006/relationships/package" Target="embeddings/Microsoft_Visio_Drawing8.vsdx"/><Relationship Id="rId106" Type="http://schemas.openxmlformats.org/officeDocument/2006/relationships/image" Target="media/image680.png"/><Relationship Id="rId114" Type="http://schemas.openxmlformats.org/officeDocument/2006/relationships/image" Target="media/image760.png"/><Relationship Id="rId119" Type="http://schemas.openxmlformats.org/officeDocument/2006/relationships/image" Target="media/image81.png"/><Relationship Id="rId127" Type="http://schemas.openxmlformats.org/officeDocument/2006/relationships/image" Target="media/image85.png"/><Relationship Id="rId10" Type="http://schemas.microsoft.com/office/2011/relationships/commentsExtended" Target="commentsExtended.xml"/><Relationship Id="rId31" Type="http://schemas.openxmlformats.org/officeDocument/2006/relationships/package" Target="embeddings/Microsoft_Visio_Drawing.vsdx"/><Relationship Id="rId44" Type="http://schemas.openxmlformats.org/officeDocument/2006/relationships/image" Target="media/image24.png"/><Relationship Id="rId52" Type="http://schemas.openxmlformats.org/officeDocument/2006/relationships/image" Target="media/image30.jpeg"/><Relationship Id="rId60" Type="http://schemas.openxmlformats.org/officeDocument/2006/relationships/package" Target="embeddings/Microsoft_Visio_Drawing9.vsdx"/><Relationship Id="rId65" Type="http://schemas.openxmlformats.org/officeDocument/2006/relationships/image" Target="media/image41.emf"/><Relationship Id="rId73" Type="http://schemas.openxmlformats.org/officeDocument/2006/relationships/package" Target="embeddings/Microsoft_Visio_Drawing11.vsdx"/><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30.png"/><Relationship Id="rId122" Type="http://schemas.openxmlformats.org/officeDocument/2006/relationships/image" Target="media/image79.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11.png"/><Relationship Id="rId156" Type="http://schemas.openxmlformats.org/officeDocument/2006/relationships/image" Target="media/image118.png"/><Relationship Id="rId164"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package" Target="embeddings/Microsoft_Visio_Drawing4.vsdx"/><Relationship Id="rId109" Type="http://schemas.openxmlformats.org/officeDocument/2006/relationships/image" Target="media/image71.png"/><Relationship Id="rId34" Type="http://schemas.openxmlformats.org/officeDocument/2006/relationships/image" Target="media/image17.emf"/><Relationship Id="rId50" Type="http://schemas.openxmlformats.org/officeDocument/2006/relationships/package" Target="embeddings/Microsoft_Visio_Drawing6.vsdx"/><Relationship Id="rId55" Type="http://schemas.openxmlformats.org/officeDocument/2006/relationships/image" Target="media/image32.png"/><Relationship Id="rId76" Type="http://schemas.openxmlformats.org/officeDocument/2006/relationships/package" Target="embeddings/Microsoft_Visio_Drawing12.vsdx"/><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40.png"/><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package" Target="embeddings/Microsoft_Visio_Drawing10.vsdx"/><Relationship Id="rId87" Type="http://schemas.openxmlformats.org/officeDocument/2006/relationships/image" Target="media/image60.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61" Type="http://schemas.openxmlformats.org/officeDocument/2006/relationships/image" Target="media/image37.png"/><Relationship Id="rId82" Type="http://schemas.openxmlformats.org/officeDocument/2006/relationships/image" Target="media/image55.png"/><Relationship Id="rId152" Type="http://schemas.openxmlformats.org/officeDocument/2006/relationships/image" Target="media/image112.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5.emf"/><Relationship Id="rId35" Type="http://schemas.openxmlformats.org/officeDocument/2006/relationships/package" Target="embeddings/Microsoft_Visio_Drawing2.vsdx"/><Relationship Id="rId56" Type="http://schemas.openxmlformats.org/officeDocument/2006/relationships/image" Target="media/image33.emf"/><Relationship Id="rId77" Type="http://schemas.openxmlformats.org/officeDocument/2006/relationships/image" Target="media/image50.png"/><Relationship Id="rId100" Type="http://schemas.openxmlformats.org/officeDocument/2006/relationships/image" Target="media/image620.png"/><Relationship Id="rId105" Type="http://schemas.openxmlformats.org/officeDocument/2006/relationships/image" Target="media/image70.png"/><Relationship Id="rId126" Type="http://schemas.openxmlformats.org/officeDocument/2006/relationships/image" Target="media/image88.png"/><Relationship Id="rId147" Type="http://schemas.openxmlformats.org/officeDocument/2006/relationships/image" Target="media/image105.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image" Target="media/image47.emf"/><Relationship Id="rId93" Type="http://schemas.openxmlformats.org/officeDocument/2006/relationships/image" Target="media/image63.png"/><Relationship Id="rId98" Type="http://schemas.openxmlformats.org/officeDocument/2006/relationships/image" Target="media/image66.png"/><Relationship Id="rId121" Type="http://schemas.openxmlformats.org/officeDocument/2006/relationships/image" Target="media/image83.png"/><Relationship Id="rId142" Type="http://schemas.openxmlformats.org/officeDocument/2006/relationships/image" Target="media/image100.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6.jpeg"/><Relationship Id="rId67" Type="http://schemas.openxmlformats.org/officeDocument/2006/relationships/image" Target="media/image42.png"/><Relationship Id="rId116" Type="http://schemas.openxmlformats.org/officeDocument/2006/relationships/image" Target="media/image75.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3.png"/><Relationship Id="rId132" Type="http://schemas.openxmlformats.org/officeDocument/2006/relationships/image" Target="media/image90.png"/><Relationship Id="rId153" Type="http://schemas.openxmlformats.org/officeDocument/2006/relationships/image" Target="media/image113.png"/></Relationships>
</file>

<file path=word/charts/_rels/chart1.xml.rels><?xml version="1.0" encoding="UTF-8" standalone="yes"?>
<Relationships xmlns="http://schemas.openxmlformats.org/package/2006/relationships"><Relationship Id="rId3" Type="http://schemas.openxmlformats.org/officeDocument/2006/relationships/oleObject" Target="file:///G:\qqdownload\&#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网民规模和互联网普及率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网民规模</c:v>
                </c:pt>
              </c:strCache>
            </c:strRef>
          </c:tx>
          <c:spPr>
            <a:solidFill>
              <a:schemeClr val="accent1"/>
            </a:solidFill>
            <a:ln>
              <a:noFill/>
            </a:ln>
            <a:effectLst/>
          </c:spPr>
          <c:invertIfNegative val="0"/>
          <c:cat>
            <c:strRef>
              <c:f>Sheet1!$A$2:$A$8</c:f>
              <c:strCache>
                <c:ptCount val="7"/>
                <c:pt idx="0">
                  <c:v>2018H1</c:v>
                </c:pt>
                <c:pt idx="1">
                  <c:v>2018H2</c:v>
                </c:pt>
                <c:pt idx="2">
                  <c:v>2019H1</c:v>
                </c:pt>
                <c:pt idx="3">
                  <c:v>2019H2</c:v>
                </c:pt>
                <c:pt idx="4">
                  <c:v>2020H1</c:v>
                </c:pt>
                <c:pt idx="5">
                  <c:v>2020H2</c:v>
                </c:pt>
                <c:pt idx="6">
                  <c:v>2021H1</c:v>
                </c:pt>
              </c:strCache>
            </c:strRef>
          </c:cat>
          <c:val>
            <c:numRef>
              <c:f>Sheet1!$B$2:$B$8</c:f>
              <c:numCache>
                <c:formatCode>General</c:formatCode>
                <c:ptCount val="7"/>
                <c:pt idx="0">
                  <c:v>80166</c:v>
                </c:pt>
                <c:pt idx="1">
                  <c:v>82851</c:v>
                </c:pt>
                <c:pt idx="2">
                  <c:v>85449</c:v>
                </c:pt>
                <c:pt idx="3">
                  <c:v>90369</c:v>
                </c:pt>
                <c:pt idx="4">
                  <c:v>93984</c:v>
                </c:pt>
                <c:pt idx="5">
                  <c:v>98899</c:v>
                </c:pt>
                <c:pt idx="6">
                  <c:v>101074</c:v>
                </c:pt>
              </c:numCache>
            </c:numRef>
          </c:val>
          <c:extLst>
            <c:ext xmlns:c16="http://schemas.microsoft.com/office/drawing/2014/chart" uri="{C3380CC4-5D6E-409C-BE32-E72D297353CC}">
              <c16:uniqueId val="{00000000-8E7C-4131-99E3-772AA663F2F1}"/>
            </c:ext>
          </c:extLst>
        </c:ser>
        <c:dLbls>
          <c:showLegendKey val="0"/>
          <c:showVal val="0"/>
          <c:showCatName val="0"/>
          <c:showSerName val="0"/>
          <c:showPercent val="0"/>
          <c:showBubbleSize val="0"/>
        </c:dLbls>
        <c:gapWidth val="150"/>
        <c:axId val="295565791"/>
        <c:axId val="295567871"/>
      </c:barChart>
      <c:lineChart>
        <c:grouping val="standard"/>
        <c:varyColors val="0"/>
        <c:ser>
          <c:idx val="1"/>
          <c:order val="1"/>
          <c:tx>
            <c:strRef>
              <c:f>Sheet1!$C$1</c:f>
              <c:strCache>
                <c:ptCount val="1"/>
                <c:pt idx="0">
                  <c:v>普及率</c:v>
                </c:pt>
              </c:strCache>
            </c:strRef>
          </c:tx>
          <c:spPr>
            <a:ln w="28575" cap="rnd">
              <a:solidFill>
                <a:schemeClr val="accent2"/>
              </a:solidFill>
              <a:round/>
            </a:ln>
            <a:effectLst/>
          </c:spPr>
          <c:marker>
            <c:symbol val="none"/>
          </c:marker>
          <c:cat>
            <c:strRef>
              <c:f>Sheet1!$A$2:$A$8</c:f>
              <c:strCache>
                <c:ptCount val="7"/>
                <c:pt idx="0">
                  <c:v>2018H1</c:v>
                </c:pt>
                <c:pt idx="1">
                  <c:v>2018H2</c:v>
                </c:pt>
                <c:pt idx="2">
                  <c:v>2019H1</c:v>
                </c:pt>
                <c:pt idx="3">
                  <c:v>2019H2</c:v>
                </c:pt>
                <c:pt idx="4">
                  <c:v>2020H1</c:v>
                </c:pt>
                <c:pt idx="5">
                  <c:v>2020H2</c:v>
                </c:pt>
                <c:pt idx="6">
                  <c:v>2021H1</c:v>
                </c:pt>
              </c:strCache>
            </c:strRef>
          </c:cat>
          <c:val>
            <c:numRef>
              <c:f>Sheet1!$C$2:$C$8</c:f>
              <c:numCache>
                <c:formatCode>0%</c:formatCode>
                <c:ptCount val="7"/>
                <c:pt idx="0" formatCode="0.00%">
                  <c:v>0.57699999999999996</c:v>
                </c:pt>
                <c:pt idx="1">
                  <c:v>0.59599999999999997</c:v>
                </c:pt>
                <c:pt idx="2" formatCode="0.00%">
                  <c:v>0.61199999999999999</c:v>
                </c:pt>
                <c:pt idx="3" formatCode="0.00%">
                  <c:v>0.64500000000000002</c:v>
                </c:pt>
                <c:pt idx="4" formatCode="0.00%">
                  <c:v>0.67</c:v>
                </c:pt>
                <c:pt idx="5" formatCode="0.00%">
                  <c:v>0.70399999999999996</c:v>
                </c:pt>
                <c:pt idx="6" formatCode="0.00%">
                  <c:v>0.71599999999999997</c:v>
                </c:pt>
              </c:numCache>
            </c:numRef>
          </c:val>
          <c:smooth val="0"/>
          <c:extLst>
            <c:ext xmlns:c16="http://schemas.microsoft.com/office/drawing/2014/chart" uri="{C3380CC4-5D6E-409C-BE32-E72D297353CC}">
              <c16:uniqueId val="{00000001-8E7C-4131-99E3-772AA663F2F1}"/>
            </c:ext>
          </c:extLst>
        </c:ser>
        <c:dLbls>
          <c:showLegendKey val="0"/>
          <c:showVal val="0"/>
          <c:showCatName val="0"/>
          <c:showSerName val="0"/>
          <c:showPercent val="0"/>
          <c:showBubbleSize val="0"/>
        </c:dLbls>
        <c:marker val="1"/>
        <c:smooth val="0"/>
        <c:axId val="354116943"/>
        <c:axId val="354116111"/>
      </c:lineChart>
      <c:catAx>
        <c:axId val="295565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95567871"/>
        <c:crosses val="autoZero"/>
        <c:auto val="1"/>
        <c:lblAlgn val="ctr"/>
        <c:lblOffset val="100"/>
        <c:noMultiLvlLbl val="0"/>
      </c:catAx>
      <c:valAx>
        <c:axId val="295567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95565791"/>
        <c:crosses val="autoZero"/>
        <c:crossBetween val="between"/>
      </c:valAx>
      <c:valAx>
        <c:axId val="354116111"/>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54116943"/>
        <c:crosses val="max"/>
        <c:crossBetween val="between"/>
      </c:valAx>
      <c:catAx>
        <c:axId val="354116943"/>
        <c:scaling>
          <c:orientation val="minMax"/>
        </c:scaling>
        <c:delete val="1"/>
        <c:axPos val="b"/>
        <c:numFmt formatCode="General" sourceLinked="1"/>
        <c:majorTickMark val="none"/>
        <c:minorTickMark val="none"/>
        <c:tickLblPos val="nextTo"/>
        <c:crossAx val="354116111"/>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zh-CN" altLang="en-US" sz="1600"/>
              <a:t>十大诈骗类型案均损失情况对比</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损失金额(万元)</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Sheet1!$A$2:$A$11</c:f>
              <c:strCache>
                <c:ptCount val="10"/>
                <c:pt idx="0">
                  <c:v>刷单返利诈骗</c:v>
                </c:pt>
                <c:pt idx="1">
                  <c:v>杀猪盘诈骗</c:v>
                </c:pt>
                <c:pt idx="2">
                  <c:v>贷款、代办信用卡诈骗</c:v>
                </c:pt>
                <c:pt idx="3">
                  <c:v>冒充电商物流客服诈骗</c:v>
                </c:pt>
                <c:pt idx="4">
                  <c:v>冒充公检法及政府机关诈骗</c:v>
                </c:pt>
                <c:pt idx="5">
                  <c:v>冒充领导、熟人诈骗</c:v>
                </c:pt>
                <c:pt idx="6">
                  <c:v>虚假购物、服务诈骗</c:v>
                </c:pt>
                <c:pt idx="7">
                  <c:v>虚假征信诈骗</c:v>
                </c:pt>
                <c:pt idx="8">
                  <c:v>网络游戏产品虚假交易诈骗</c:v>
                </c:pt>
                <c:pt idx="9">
                  <c:v>网络婚恋、交友诈骗</c:v>
                </c:pt>
              </c:strCache>
            </c:strRef>
          </c:cat>
          <c:val>
            <c:numRef>
              <c:f>Sheet1!$B$2:$B$11</c:f>
              <c:numCache>
                <c:formatCode>General</c:formatCode>
                <c:ptCount val="10"/>
                <c:pt idx="0">
                  <c:v>5.91</c:v>
                </c:pt>
                <c:pt idx="1">
                  <c:v>17.07</c:v>
                </c:pt>
                <c:pt idx="2">
                  <c:v>4.12</c:v>
                </c:pt>
                <c:pt idx="3">
                  <c:v>4.53</c:v>
                </c:pt>
                <c:pt idx="4">
                  <c:v>10.76</c:v>
                </c:pt>
                <c:pt idx="5">
                  <c:v>13.16</c:v>
                </c:pt>
                <c:pt idx="6">
                  <c:v>3.33</c:v>
                </c:pt>
                <c:pt idx="7">
                  <c:v>9.16</c:v>
                </c:pt>
                <c:pt idx="8">
                  <c:v>1.69</c:v>
                </c:pt>
                <c:pt idx="9">
                  <c:v>9.41</c:v>
                </c:pt>
              </c:numCache>
            </c:numRef>
          </c:val>
          <c:extLst>
            <c:ext xmlns:c16="http://schemas.microsoft.com/office/drawing/2014/chart" uri="{C3380CC4-5D6E-409C-BE32-E72D297353CC}">
              <c16:uniqueId val="{00000000-CCA4-4B2D-8F8C-6668B68F1690}"/>
            </c:ext>
          </c:extLst>
        </c:ser>
        <c:dLbls>
          <c:dLblPos val="inEnd"/>
          <c:showLegendKey val="0"/>
          <c:showVal val="1"/>
          <c:showCatName val="0"/>
          <c:showSerName val="0"/>
          <c:showPercent val="0"/>
          <c:showBubbleSize val="0"/>
        </c:dLbls>
        <c:gapWidth val="41"/>
        <c:axId val="868269240"/>
        <c:axId val="868267600"/>
      </c:barChart>
      <c:catAx>
        <c:axId val="8682692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zh-CN"/>
          </a:p>
        </c:txPr>
        <c:crossAx val="868267600"/>
        <c:crosses val="autoZero"/>
        <c:auto val="1"/>
        <c:lblAlgn val="ctr"/>
        <c:lblOffset val="100"/>
        <c:noMultiLvlLbl val="0"/>
      </c:catAx>
      <c:valAx>
        <c:axId val="868267600"/>
        <c:scaling>
          <c:orientation val="minMax"/>
        </c:scaling>
        <c:delete val="1"/>
        <c:axPos val="l"/>
        <c:numFmt formatCode="General" sourceLinked="1"/>
        <c:majorTickMark val="none"/>
        <c:minorTickMark val="none"/>
        <c:tickLblPos val="nextTo"/>
        <c:crossAx val="8682692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35E96-221D-4A56-A2FD-09CA3D36C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9076</TotalTime>
  <Pages>97</Pages>
  <Words>7842</Words>
  <Characters>44704</Characters>
  <Application>Microsoft Office Word</Application>
  <DocSecurity>0</DocSecurity>
  <Lines>372</Lines>
  <Paragraphs>104</Paragraphs>
  <ScaleCrop>false</ScaleCrop>
  <Company/>
  <LinksUpToDate>false</LinksUpToDate>
  <CharactersWithSpaces>52442</CharactersWithSpaces>
  <SharedDoc>false</SharedDoc>
  <HLinks>
    <vt:vector size="42" baseType="variant">
      <vt:variant>
        <vt:i4>2031670</vt:i4>
      </vt:variant>
      <vt:variant>
        <vt:i4>38</vt:i4>
      </vt:variant>
      <vt:variant>
        <vt:i4>0</vt:i4>
      </vt:variant>
      <vt:variant>
        <vt:i4>5</vt:i4>
      </vt:variant>
      <vt:variant>
        <vt:lpwstr/>
      </vt:variant>
      <vt:variant>
        <vt:lpwstr>_Toc33965499</vt:lpwstr>
      </vt:variant>
      <vt:variant>
        <vt:i4>1966134</vt:i4>
      </vt:variant>
      <vt:variant>
        <vt:i4>32</vt:i4>
      </vt:variant>
      <vt:variant>
        <vt:i4>0</vt:i4>
      </vt:variant>
      <vt:variant>
        <vt:i4>5</vt:i4>
      </vt:variant>
      <vt:variant>
        <vt:lpwstr/>
      </vt:variant>
      <vt:variant>
        <vt:lpwstr>_Toc33965498</vt:lpwstr>
      </vt:variant>
      <vt:variant>
        <vt:i4>1114166</vt:i4>
      </vt:variant>
      <vt:variant>
        <vt:i4>26</vt:i4>
      </vt:variant>
      <vt:variant>
        <vt:i4>0</vt:i4>
      </vt:variant>
      <vt:variant>
        <vt:i4>5</vt:i4>
      </vt:variant>
      <vt:variant>
        <vt:lpwstr/>
      </vt:variant>
      <vt:variant>
        <vt:lpwstr>_Toc33965497</vt:lpwstr>
      </vt:variant>
      <vt:variant>
        <vt:i4>1048630</vt:i4>
      </vt:variant>
      <vt:variant>
        <vt:i4>20</vt:i4>
      </vt:variant>
      <vt:variant>
        <vt:i4>0</vt:i4>
      </vt:variant>
      <vt:variant>
        <vt:i4>5</vt:i4>
      </vt:variant>
      <vt:variant>
        <vt:lpwstr/>
      </vt:variant>
      <vt:variant>
        <vt:lpwstr>_Toc33965496</vt:lpwstr>
      </vt:variant>
      <vt:variant>
        <vt:i4>1245238</vt:i4>
      </vt:variant>
      <vt:variant>
        <vt:i4>14</vt:i4>
      </vt:variant>
      <vt:variant>
        <vt:i4>0</vt:i4>
      </vt:variant>
      <vt:variant>
        <vt:i4>5</vt:i4>
      </vt:variant>
      <vt:variant>
        <vt:lpwstr/>
      </vt:variant>
      <vt:variant>
        <vt:lpwstr>_Toc33965495</vt:lpwstr>
      </vt:variant>
      <vt:variant>
        <vt:i4>1179702</vt:i4>
      </vt:variant>
      <vt:variant>
        <vt:i4>8</vt:i4>
      </vt:variant>
      <vt:variant>
        <vt:i4>0</vt:i4>
      </vt:variant>
      <vt:variant>
        <vt:i4>5</vt:i4>
      </vt:variant>
      <vt:variant>
        <vt:lpwstr/>
      </vt:variant>
      <vt:variant>
        <vt:lpwstr>_Toc33965494</vt:lpwstr>
      </vt:variant>
      <vt:variant>
        <vt:i4>1376310</vt:i4>
      </vt:variant>
      <vt:variant>
        <vt:i4>2</vt:i4>
      </vt:variant>
      <vt:variant>
        <vt:i4>0</vt:i4>
      </vt:variant>
      <vt:variant>
        <vt:i4>5</vt:i4>
      </vt:variant>
      <vt:variant>
        <vt:lpwstr/>
      </vt:variant>
      <vt:variant>
        <vt:lpwstr>_Toc33965493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lukeyoyo</dc:creator>
  <cp:keywords/>
  <cp:lastModifiedBy>曹 好</cp:lastModifiedBy>
  <cp:revision>517</cp:revision>
  <dcterms:created xsi:type="dcterms:W3CDTF">2020-03-01T06:48:00Z</dcterms:created>
  <dcterms:modified xsi:type="dcterms:W3CDTF">2022-06-06T01:34:00Z</dcterms:modified>
</cp:coreProperties>
</file>